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27163" w14:textId="77777777" w:rsidR="00947201" w:rsidRPr="00540901" w:rsidRDefault="00947201" w:rsidP="00947201">
      <w:pPr>
        <w:widowControl w:val="0"/>
        <w:autoSpaceDE w:val="0"/>
        <w:autoSpaceDN w:val="0"/>
        <w:adjustRightInd w:val="0"/>
        <w:spacing w:line="384" w:lineRule="auto"/>
        <w:jc w:val="center"/>
        <w:textAlignment w:val="baseline"/>
        <w:rPr>
          <w:rFonts w:ascii="맑은 고딕" w:eastAsia="맑은 고딕" w:hAnsi="맑은 고딕"/>
          <w:b/>
          <w:lang w:eastAsia="ko-KR"/>
        </w:rPr>
      </w:pPr>
      <w:r w:rsidRPr="00540901">
        <w:rPr>
          <w:rFonts w:ascii="맑은 고딕" w:eastAsia="맑은 고딕" w:hAnsi="맑은 고딕" w:cs="궁서"/>
          <w:b/>
          <w:color w:val="000000"/>
          <w:sz w:val="120"/>
          <w:szCs w:val="120"/>
          <w:lang w:eastAsia="ko-KR"/>
        </w:rPr>
        <w:t>REPORT</w:t>
      </w:r>
    </w:p>
    <w:p w14:paraId="66EBE15E" w14:textId="61C724A5" w:rsidR="00FF7045" w:rsidRDefault="00435E37" w:rsidP="00F47153">
      <w:pPr>
        <w:autoSpaceDE w:val="0"/>
        <w:autoSpaceDN w:val="0"/>
        <w:ind w:left="17"/>
        <w:jc w:val="center"/>
        <w:rPr>
          <w:rFonts w:ascii="맑은 고딕" w:eastAsia="맑은 고딕" w:hAnsi="맑은 고딕"/>
          <w:b/>
          <w:bCs/>
          <w:color w:val="000000" w:themeColor="text1"/>
          <w:sz w:val="36"/>
          <w:szCs w:val="36"/>
          <w:lang w:eastAsia="ko-KR"/>
        </w:rPr>
      </w:pPr>
      <w:r w:rsidRPr="00B339CA">
        <w:rPr>
          <w:rFonts w:ascii="맑은 고딕" w:eastAsia="맑은 고딕" w:hAnsi="맑은 고딕" w:cs="굴림체" w:hint="eastAsia"/>
          <w:b/>
          <w:color w:val="000000"/>
          <w:sz w:val="40"/>
          <w:szCs w:val="56"/>
          <w:lang w:eastAsia="ko-KR"/>
        </w:rPr>
        <w:t xml:space="preserve">음식점 매니지먼트 시스템 </w:t>
      </w:r>
      <w:r w:rsidRPr="00B339CA">
        <w:rPr>
          <w:rFonts w:ascii="맑은 고딕" w:eastAsia="맑은 고딕" w:hAnsi="맑은 고딕" w:cs="굴림체"/>
          <w:b/>
          <w:color w:val="000000"/>
          <w:sz w:val="40"/>
          <w:szCs w:val="56"/>
          <w:lang w:eastAsia="ko-KR"/>
        </w:rPr>
        <w:t>(</w:t>
      </w:r>
      <w:r w:rsidRPr="00B339CA">
        <w:rPr>
          <w:rFonts w:ascii="맑은 고딕" w:eastAsia="맑은 고딕" w:hAnsi="맑은 고딕" w:cs="굴림체"/>
          <w:b/>
          <w:bCs/>
          <w:color w:val="000000"/>
          <w:sz w:val="40"/>
          <w:szCs w:val="56"/>
          <w:lang w:eastAsia="ko-KR"/>
        </w:rPr>
        <w:t>RMS)</w:t>
      </w:r>
    </w:p>
    <w:p w14:paraId="53A43208" w14:textId="77777777" w:rsidR="00AB254F" w:rsidRPr="00984F29" w:rsidRDefault="00AB254F" w:rsidP="00F47153">
      <w:pPr>
        <w:autoSpaceDE w:val="0"/>
        <w:autoSpaceDN w:val="0"/>
        <w:ind w:left="17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845910C" w14:textId="4E10F273" w:rsidR="00984F29" w:rsidRDefault="00D7791C" w:rsidP="00F47153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 w:rsidRPr="00984F29">
        <w:rPr>
          <w:rFonts w:ascii="맑은 고딕" w:eastAsia="맑은 고딕" w:hAnsi="맑은 고딕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7B31F69F" wp14:editId="46CF3197">
            <wp:extent cx="3383280" cy="3406140"/>
            <wp:effectExtent l="0" t="0" r="762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1850988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D95F" w14:textId="6A1A29E6" w:rsidR="00BB0B70" w:rsidRDefault="00BB0B70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5927" w:type="dxa"/>
        <w:jc w:val="center"/>
        <w:tblLook w:val="04A0" w:firstRow="1" w:lastRow="0" w:firstColumn="1" w:lastColumn="0" w:noHBand="0" w:noVBand="1"/>
      </w:tblPr>
      <w:tblGrid>
        <w:gridCol w:w="2145"/>
        <w:gridCol w:w="3782"/>
      </w:tblGrid>
      <w:tr w:rsidR="00435E37" w14:paraId="44C0109E" w14:textId="77777777" w:rsidTr="0029119C">
        <w:trPr>
          <w:trHeight w:val="217"/>
          <w:jc w:val="center"/>
        </w:trPr>
        <w:tc>
          <w:tcPr>
            <w:tcW w:w="2145" w:type="dxa"/>
            <w:vAlign w:val="center"/>
          </w:tcPr>
          <w:p w14:paraId="1B0110B3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제출일자</w:t>
            </w:r>
          </w:p>
        </w:tc>
        <w:tc>
          <w:tcPr>
            <w:tcW w:w="3782" w:type="dxa"/>
            <w:vAlign w:val="center"/>
          </w:tcPr>
          <w:p w14:paraId="12EA620C" w14:textId="47FFC52D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2</w:t>
            </w: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022</w:t>
            </w: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년 </w:t>
            </w: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0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6</w:t>
            </w: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월 </w:t>
            </w:r>
            <w:r w:rsidR="00F84B17">
              <w:rPr>
                <w:rFonts w:ascii="맑은 고딕" w:eastAsia="맑은 고딕" w:hAnsi="맑은 고딕"/>
                <w:color w:val="000000" w:themeColor="text1"/>
                <w:lang w:eastAsia="ko-KR"/>
              </w:rPr>
              <w:t>11</w:t>
            </w: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일 </w:t>
            </w: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(</w:t>
            </w:r>
            <w:r w:rsidR="00F84B17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토</w:t>
            </w: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)</w:t>
            </w:r>
          </w:p>
        </w:tc>
      </w:tr>
      <w:tr w:rsidR="00435E37" w14:paraId="7FD463D6" w14:textId="77777777" w:rsidTr="0029119C">
        <w:trPr>
          <w:trHeight w:val="136"/>
          <w:jc w:val="center"/>
        </w:trPr>
        <w:tc>
          <w:tcPr>
            <w:tcW w:w="2145" w:type="dxa"/>
            <w:vAlign w:val="center"/>
          </w:tcPr>
          <w:p w14:paraId="174A6853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교과목</w:t>
            </w:r>
          </w:p>
        </w:tc>
        <w:tc>
          <w:tcPr>
            <w:tcW w:w="3782" w:type="dxa"/>
            <w:vAlign w:val="center"/>
          </w:tcPr>
          <w:p w14:paraId="1C90F359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소프트웨어설계공학</w:t>
            </w:r>
          </w:p>
        </w:tc>
      </w:tr>
      <w:tr w:rsidR="00435E37" w14:paraId="48C91B25" w14:textId="77777777" w:rsidTr="0029119C">
        <w:trPr>
          <w:trHeight w:val="184"/>
          <w:jc w:val="center"/>
        </w:trPr>
        <w:tc>
          <w:tcPr>
            <w:tcW w:w="2145" w:type="dxa"/>
            <w:vAlign w:val="center"/>
          </w:tcPr>
          <w:p w14:paraId="12070607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담당교수</w:t>
            </w:r>
          </w:p>
        </w:tc>
        <w:tc>
          <w:tcPr>
            <w:tcW w:w="3782" w:type="dxa"/>
            <w:vAlign w:val="center"/>
          </w:tcPr>
          <w:p w14:paraId="327EE2A1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장희숙 교수님</w:t>
            </w:r>
          </w:p>
        </w:tc>
      </w:tr>
      <w:tr w:rsidR="00435E37" w14:paraId="3758C3B2" w14:textId="77777777" w:rsidTr="0029119C">
        <w:trPr>
          <w:trHeight w:val="88"/>
          <w:jc w:val="center"/>
        </w:trPr>
        <w:tc>
          <w:tcPr>
            <w:tcW w:w="2145" w:type="dxa"/>
            <w:vAlign w:val="center"/>
          </w:tcPr>
          <w:p w14:paraId="6623406B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학과</w:t>
            </w:r>
          </w:p>
        </w:tc>
        <w:tc>
          <w:tcPr>
            <w:tcW w:w="3782" w:type="dxa"/>
            <w:vAlign w:val="center"/>
          </w:tcPr>
          <w:p w14:paraId="716B2AE0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컴퓨터소프트웨어공학과</w:t>
            </w:r>
          </w:p>
        </w:tc>
      </w:tr>
      <w:tr w:rsidR="00435E37" w14:paraId="5644FC65" w14:textId="77777777" w:rsidTr="0029119C">
        <w:trPr>
          <w:trHeight w:val="51"/>
          <w:jc w:val="center"/>
        </w:trPr>
        <w:tc>
          <w:tcPr>
            <w:tcW w:w="2145" w:type="dxa"/>
            <w:vAlign w:val="center"/>
          </w:tcPr>
          <w:p w14:paraId="635841ED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lang w:eastAsia="ko-KR"/>
              </w:rPr>
              <w:t xml:space="preserve">팀 </w:t>
            </w:r>
            <w:r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이름</w:t>
            </w:r>
          </w:p>
        </w:tc>
        <w:tc>
          <w:tcPr>
            <w:tcW w:w="3782" w:type="dxa"/>
            <w:vAlign w:val="center"/>
          </w:tcPr>
          <w:p w14:paraId="4BE61F20" w14:textId="4BB8D05B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짹짹이</w:t>
            </w:r>
          </w:p>
        </w:tc>
      </w:tr>
      <w:tr w:rsidR="00435E37" w14:paraId="4802145C" w14:textId="77777777" w:rsidTr="0029119C">
        <w:trPr>
          <w:trHeight w:val="640"/>
          <w:jc w:val="center"/>
        </w:trPr>
        <w:tc>
          <w:tcPr>
            <w:tcW w:w="2145" w:type="dxa"/>
            <w:vAlign w:val="center"/>
          </w:tcPr>
          <w:p w14:paraId="2F938C81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bCs/>
                <w:color w:val="000000" w:themeColor="text1"/>
                <w:lang w:eastAsia="ko-KR"/>
              </w:rPr>
              <w:t>이름(학번)</w:t>
            </w:r>
          </w:p>
        </w:tc>
        <w:tc>
          <w:tcPr>
            <w:tcW w:w="3782" w:type="dxa"/>
            <w:vAlign w:val="center"/>
          </w:tcPr>
          <w:p w14:paraId="4A81F439" w14:textId="77777777" w:rsidR="00435E37" w:rsidRDefault="00435E37" w:rsidP="00F47153">
            <w:pPr>
              <w:autoSpaceDE w:val="0"/>
              <w:autoSpaceDN w:val="0"/>
              <w:spacing w:line="0" w:lineRule="atLeast"/>
              <w:ind w:leftChars="100" w:left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조진혁 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(20203120)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br/>
            </w: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이수찬 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(20172128)</w:t>
            </w:r>
          </w:p>
          <w:p w14:paraId="768313DB" w14:textId="77777777" w:rsidR="00435E37" w:rsidRDefault="00435E37" w:rsidP="00F47153">
            <w:pPr>
              <w:autoSpaceDE w:val="0"/>
              <w:autoSpaceDN w:val="0"/>
              <w:spacing w:line="0" w:lineRule="atLeast"/>
              <w:ind w:leftChars="100" w:left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최인수 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(20173236)</w:t>
            </w:r>
          </w:p>
          <w:p w14:paraId="1D9DC101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leftChars="100" w:left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박상현 </w:t>
            </w:r>
            <w:r w:rsidRPr="007638A2">
              <w:rPr>
                <w:rFonts w:ascii="맑은 고딕" w:eastAsia="맑은 고딕" w:hAnsi="맑은 고딕"/>
                <w:color w:val="000000" w:themeColor="text1"/>
                <w:lang w:eastAsia="ko-KR"/>
              </w:rPr>
              <w:t>(20183145)</w:t>
            </w:r>
          </w:p>
        </w:tc>
      </w:tr>
      <w:tr w:rsidR="00435E37" w14:paraId="61B775B0" w14:textId="77777777" w:rsidTr="0029119C">
        <w:trPr>
          <w:trHeight w:val="51"/>
          <w:jc w:val="center"/>
        </w:trPr>
        <w:tc>
          <w:tcPr>
            <w:tcW w:w="2145" w:type="dxa"/>
            <w:vAlign w:val="center"/>
          </w:tcPr>
          <w:p w14:paraId="12D3F4D3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jc w:val="center"/>
              <w:rPr>
                <w:rFonts w:ascii="맑은 고딕" w:eastAsia="맑은 고딕" w:hAnsi="맑은 고딕"/>
                <w:b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b/>
                <w:color w:val="000000" w:themeColor="text1"/>
                <w:lang w:eastAsia="ko-KR"/>
              </w:rPr>
              <w:t>학년</w:t>
            </w:r>
          </w:p>
        </w:tc>
        <w:tc>
          <w:tcPr>
            <w:tcW w:w="3782" w:type="dxa"/>
            <w:vAlign w:val="center"/>
          </w:tcPr>
          <w:p w14:paraId="68640F9A" w14:textId="77777777" w:rsidR="00435E37" w:rsidRPr="007638A2" w:rsidRDefault="00435E37" w:rsidP="00F47153">
            <w:pPr>
              <w:autoSpaceDE w:val="0"/>
              <w:autoSpaceDN w:val="0"/>
              <w:spacing w:line="0" w:lineRule="atLeast"/>
              <w:ind w:firstLineChars="100" w:firstLine="240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7638A2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3학년</w:t>
            </w:r>
          </w:p>
        </w:tc>
      </w:tr>
    </w:tbl>
    <w:p w14:paraId="5A036B6F" w14:textId="77777777" w:rsidR="00B77BC6" w:rsidRDefault="000D7C7B" w:rsidP="00B77BC6">
      <w:pPr>
        <w:sectPr w:rsidR="00B77BC6" w:rsidSect="00F34985">
          <w:pgSz w:w="11906" w:h="16838"/>
          <w:pgMar w:top="720" w:right="720" w:bottom="720" w:left="720" w:header="0" w:footer="1361" w:gutter="0"/>
          <w:pgNumType w:start="1"/>
          <w:cols w:space="425"/>
          <w:titlePg/>
          <w:docGrid w:type="lines" w:linePitch="360"/>
        </w:sectPr>
      </w:pPr>
      <w:r>
        <w:br w:type="page"/>
      </w:r>
    </w:p>
    <w:p w14:paraId="0D6392EC" w14:textId="5BC41809" w:rsidR="00B65038" w:rsidRPr="008428AD" w:rsidRDefault="00B65038" w:rsidP="00B65038">
      <w:pPr>
        <w:spacing w:line="320" w:lineRule="atLeast"/>
        <w:rPr>
          <w:rFonts w:ascii="맑은 고딕" w:eastAsia="맑은 고딕" w:hAnsi="맑은 고딕"/>
          <w:b/>
          <w:bCs/>
          <w:color w:val="00FF00"/>
          <w:sz w:val="20"/>
          <w:szCs w:val="18"/>
          <w:lang w:eastAsia="ko-KR"/>
        </w:rPr>
      </w:pPr>
      <w:r w:rsidRPr="00594C7A">
        <w:rPr>
          <w:rFonts w:ascii="맑은 고딕" w:eastAsia="맑은 고딕" w:hAnsi="맑은 고딕" w:cs="한컴바탕" w:hint="eastAsia"/>
          <w:b/>
          <w:bCs/>
          <w:color w:val="000000"/>
          <w:sz w:val="40"/>
          <w:szCs w:val="40"/>
          <w:lang w:eastAsia="ko-KR"/>
        </w:rPr>
        <w:lastRenderedPageBreak/>
        <w:t>목차</w:t>
      </w:r>
      <w:r w:rsidR="008428AD">
        <w:rPr>
          <w:rFonts w:ascii="맑은 고딕" w:eastAsia="맑은 고딕" w:hAnsi="맑은 고딕" w:cs="한컴바탕"/>
          <w:b/>
          <w:bCs/>
          <w:color w:val="00FF00"/>
          <w:sz w:val="20"/>
          <w:szCs w:val="40"/>
          <w:lang w:eastAsia="ko-KR"/>
        </w:rPr>
        <w:t xml:space="preserve"> //TODO: </w:t>
      </w:r>
      <w:r w:rsidR="008428AD">
        <w:rPr>
          <w:rFonts w:ascii="맑은 고딕" w:eastAsia="맑은 고딕" w:hAnsi="맑은 고딕" w:cs="한컴바탕" w:hint="eastAsia"/>
          <w:b/>
          <w:bCs/>
          <w:color w:val="00FF00"/>
          <w:sz w:val="20"/>
          <w:szCs w:val="40"/>
          <w:lang w:eastAsia="ko-KR"/>
        </w:rPr>
        <w:t>맨 마지막에 추가</w:t>
      </w:r>
    </w:p>
    <w:tbl>
      <w:tblPr>
        <w:tblStyle w:val="11"/>
        <w:tblW w:w="152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2797"/>
        <w:gridCol w:w="844"/>
        <w:gridCol w:w="703"/>
        <w:gridCol w:w="3310"/>
        <w:gridCol w:w="2892"/>
        <w:gridCol w:w="844"/>
      </w:tblGrid>
      <w:tr w:rsidR="00F02A86" w:rsidRPr="0029119C" w14:paraId="7CDFA14F" w14:textId="77777777" w:rsidTr="00F02A86">
        <w:trPr>
          <w:trHeight w:val="17"/>
        </w:trPr>
        <w:tc>
          <w:tcPr>
            <w:tcW w:w="3828" w:type="dxa"/>
          </w:tcPr>
          <w:p w14:paraId="46C0BEC9" w14:textId="77777777" w:rsidR="00F02A86" w:rsidRPr="0029119C" w:rsidRDefault="00F02A86" w:rsidP="00F02A86">
            <w:pPr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개요</w:t>
            </w:r>
          </w:p>
        </w:tc>
        <w:tc>
          <w:tcPr>
            <w:tcW w:w="2797" w:type="dxa"/>
          </w:tcPr>
          <w:p w14:paraId="6B6410FD" w14:textId="7E7EADF4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78ECB04B" w14:textId="706AA894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C73B3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01</w:t>
            </w:r>
          </w:p>
        </w:tc>
        <w:tc>
          <w:tcPr>
            <w:tcW w:w="703" w:type="dxa"/>
          </w:tcPr>
          <w:p w14:paraId="2B342D26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0BB4E70C" w14:textId="67EC6287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4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892" w:type="dxa"/>
          </w:tcPr>
          <w:p w14:paraId="36105B7A" w14:textId="472AD5B2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2C921FED" w14:textId="056C1CFF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828A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36</w:t>
            </w:r>
          </w:p>
        </w:tc>
      </w:tr>
      <w:tr w:rsidR="00F02A86" w:rsidRPr="0029119C" w14:paraId="221B08B6" w14:textId="77777777" w:rsidTr="00F02A86">
        <w:trPr>
          <w:trHeight w:val="17"/>
        </w:trPr>
        <w:tc>
          <w:tcPr>
            <w:tcW w:w="3828" w:type="dxa"/>
          </w:tcPr>
          <w:p w14:paraId="2A3C4837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프로젝트 개요</w:t>
            </w:r>
          </w:p>
        </w:tc>
        <w:tc>
          <w:tcPr>
            <w:tcW w:w="2797" w:type="dxa"/>
          </w:tcPr>
          <w:p w14:paraId="65AB2AD6" w14:textId="5E47AFFE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297512B" w14:textId="04B3135E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C73B3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01</w:t>
            </w:r>
          </w:p>
        </w:tc>
        <w:tc>
          <w:tcPr>
            <w:tcW w:w="703" w:type="dxa"/>
          </w:tcPr>
          <w:p w14:paraId="3211E15F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2FFD200" w14:textId="26A8965D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.5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직원 등록</w:t>
            </w:r>
          </w:p>
        </w:tc>
        <w:tc>
          <w:tcPr>
            <w:tcW w:w="2892" w:type="dxa"/>
          </w:tcPr>
          <w:p w14:paraId="5B2837B2" w14:textId="5154EA0D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0ED7E82" w14:textId="033BB84E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828A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45</w:t>
            </w:r>
          </w:p>
        </w:tc>
      </w:tr>
      <w:tr w:rsidR="00F02A86" w:rsidRPr="0029119C" w14:paraId="59D07BEE" w14:textId="77777777" w:rsidTr="00F02A86">
        <w:trPr>
          <w:trHeight w:val="17"/>
        </w:trPr>
        <w:tc>
          <w:tcPr>
            <w:tcW w:w="3828" w:type="dxa"/>
          </w:tcPr>
          <w:p w14:paraId="0229EC89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주제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선정 이유</w:t>
            </w:r>
          </w:p>
        </w:tc>
        <w:tc>
          <w:tcPr>
            <w:tcW w:w="2797" w:type="dxa"/>
          </w:tcPr>
          <w:p w14:paraId="1D640303" w14:textId="3ACB2954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20D44942" w14:textId="42889274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C73B3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02</w:t>
            </w:r>
          </w:p>
        </w:tc>
        <w:tc>
          <w:tcPr>
            <w:tcW w:w="703" w:type="dxa"/>
          </w:tcPr>
          <w:p w14:paraId="0B0B382E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4876EFF6" w14:textId="549E6037" w:rsidR="00F02A86" w:rsidRPr="0029119C" w:rsidRDefault="00F02A86" w:rsidP="00A63A6A">
            <w:pPr>
              <w:autoSpaceDE w:val="0"/>
              <w:autoSpaceDN w:val="0"/>
              <w:spacing w:line="276" w:lineRule="auto"/>
              <w:ind w:firstLineChars="100" w:firstLine="20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.6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직원 근퇴 변경</w:t>
            </w:r>
          </w:p>
        </w:tc>
        <w:tc>
          <w:tcPr>
            <w:tcW w:w="2892" w:type="dxa"/>
          </w:tcPr>
          <w:p w14:paraId="15E09380" w14:textId="4E4F45F2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38754E3" w14:textId="792ADB1B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828A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54</w:t>
            </w:r>
          </w:p>
        </w:tc>
      </w:tr>
      <w:tr w:rsidR="00F02A86" w:rsidRPr="0029119C" w14:paraId="6B8FB689" w14:textId="77777777" w:rsidTr="00F02A86">
        <w:trPr>
          <w:trHeight w:val="17"/>
        </w:trPr>
        <w:tc>
          <w:tcPr>
            <w:tcW w:w="3828" w:type="dxa"/>
          </w:tcPr>
          <w:p w14:paraId="2E2F2FC8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.3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적용 패턴</w:t>
            </w:r>
          </w:p>
        </w:tc>
        <w:tc>
          <w:tcPr>
            <w:tcW w:w="2797" w:type="dxa"/>
          </w:tcPr>
          <w:p w14:paraId="6348C8B9" w14:textId="1EFD5116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A493C77" w14:textId="65D9499F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9C73B3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03</w:t>
            </w:r>
          </w:p>
        </w:tc>
        <w:tc>
          <w:tcPr>
            <w:tcW w:w="703" w:type="dxa"/>
          </w:tcPr>
          <w:p w14:paraId="66A1AA9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6319A14B" w14:textId="432B274C" w:rsidR="00F02A86" w:rsidRPr="0029119C" w:rsidRDefault="00F02A86" w:rsidP="00A63A6A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다이어그램</w:t>
            </w:r>
          </w:p>
        </w:tc>
        <w:tc>
          <w:tcPr>
            <w:tcW w:w="2892" w:type="dxa"/>
          </w:tcPr>
          <w:p w14:paraId="694D968E" w14:textId="4959346A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6095BD65" w14:textId="5A10FB29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024EC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63</w:t>
            </w:r>
          </w:p>
        </w:tc>
      </w:tr>
      <w:tr w:rsidR="00F02A86" w:rsidRPr="0029119C" w14:paraId="60C92337" w14:textId="77777777" w:rsidTr="00F02A86">
        <w:trPr>
          <w:trHeight w:val="17"/>
        </w:trPr>
        <w:tc>
          <w:tcPr>
            <w:tcW w:w="3828" w:type="dxa"/>
          </w:tcPr>
          <w:p w14:paraId="035AA6BA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4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적용 패턴</w:t>
            </w:r>
          </w:p>
        </w:tc>
        <w:tc>
          <w:tcPr>
            <w:tcW w:w="2797" w:type="dxa"/>
          </w:tcPr>
          <w:p w14:paraId="47BAD1E9" w14:textId="771C7D19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513B527" w14:textId="68DF43FC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03</w:t>
            </w:r>
          </w:p>
        </w:tc>
        <w:tc>
          <w:tcPr>
            <w:tcW w:w="703" w:type="dxa"/>
          </w:tcPr>
          <w:p w14:paraId="40198D6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2F51B7E1" w14:textId="2473D7DD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 w:rsidRPr="005E6C99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UseCase </w:t>
            </w:r>
            <w:r w:rsidRPr="005E6C99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다이어그램</w:t>
            </w:r>
          </w:p>
        </w:tc>
        <w:tc>
          <w:tcPr>
            <w:tcW w:w="2892" w:type="dxa"/>
          </w:tcPr>
          <w:p w14:paraId="6D07ECF5" w14:textId="3E58F14B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F4BF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41A5203" w14:textId="0029A0E1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63</w:t>
            </w:r>
          </w:p>
        </w:tc>
      </w:tr>
      <w:tr w:rsidR="00F02A86" w:rsidRPr="0029119C" w14:paraId="4FAEF131" w14:textId="77777777" w:rsidTr="00F02A86">
        <w:trPr>
          <w:trHeight w:val="17"/>
        </w:trPr>
        <w:tc>
          <w:tcPr>
            <w:tcW w:w="3828" w:type="dxa"/>
          </w:tcPr>
          <w:p w14:paraId="1F58E4ED" w14:textId="77777777" w:rsidR="00F02A86" w:rsidRPr="0029119C" w:rsidRDefault="00F02A86" w:rsidP="00F02A86">
            <w:pPr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자원</w:t>
            </w:r>
            <w:r w:rsidRPr="0029119C"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및 일정 예측</w:t>
            </w:r>
          </w:p>
        </w:tc>
        <w:tc>
          <w:tcPr>
            <w:tcW w:w="2797" w:type="dxa"/>
          </w:tcPr>
          <w:p w14:paraId="305319D0" w14:textId="1AF82C8F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F11FF80" w14:textId="3AD19AD3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04</w:t>
            </w:r>
          </w:p>
        </w:tc>
        <w:tc>
          <w:tcPr>
            <w:tcW w:w="703" w:type="dxa"/>
          </w:tcPr>
          <w:p w14:paraId="7083C184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09A3D413" w14:textId="4A7B6C62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2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Pr="00995057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Sequence </w:t>
            </w:r>
            <w:r w:rsidRPr="00995057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다이어그램</w:t>
            </w:r>
          </w:p>
        </w:tc>
        <w:tc>
          <w:tcPr>
            <w:tcW w:w="2892" w:type="dxa"/>
          </w:tcPr>
          <w:p w14:paraId="6D0B9EC3" w14:textId="752D8FED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F4BF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1D69214" w14:textId="2B0A2D9C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69</w:t>
            </w:r>
          </w:p>
        </w:tc>
      </w:tr>
      <w:tr w:rsidR="00F02A86" w:rsidRPr="0029119C" w14:paraId="09F58690" w14:textId="77777777" w:rsidTr="00F02A86">
        <w:trPr>
          <w:trHeight w:val="17"/>
        </w:trPr>
        <w:tc>
          <w:tcPr>
            <w:tcW w:w="3828" w:type="dxa"/>
          </w:tcPr>
          <w:p w14:paraId="0567BC3F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2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비용 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(LOC)</w:t>
            </w:r>
          </w:p>
        </w:tc>
        <w:tc>
          <w:tcPr>
            <w:tcW w:w="2797" w:type="dxa"/>
          </w:tcPr>
          <w:p w14:paraId="77AD6F63" w14:textId="3DD222D2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3971323" w14:textId="2B5B0B70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04</w:t>
            </w:r>
          </w:p>
        </w:tc>
        <w:tc>
          <w:tcPr>
            <w:tcW w:w="703" w:type="dxa"/>
          </w:tcPr>
          <w:p w14:paraId="65C60E63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A22E2A6" w14:textId="785E9B81" w:rsidR="00F02A86" w:rsidRPr="0029119C" w:rsidRDefault="00F02A86" w:rsidP="00F02A86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.3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활동 다이어그램</w:t>
            </w:r>
          </w:p>
        </w:tc>
        <w:tc>
          <w:tcPr>
            <w:tcW w:w="2892" w:type="dxa"/>
          </w:tcPr>
          <w:p w14:paraId="275DEFB8" w14:textId="6FF77473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F4BF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9C23198" w14:textId="387AE181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70</w:t>
            </w:r>
          </w:p>
        </w:tc>
      </w:tr>
      <w:tr w:rsidR="00F02A86" w:rsidRPr="0029119C" w14:paraId="79222BBF" w14:textId="77777777" w:rsidTr="00F02A86">
        <w:trPr>
          <w:trHeight w:val="17"/>
        </w:trPr>
        <w:tc>
          <w:tcPr>
            <w:tcW w:w="3828" w:type="dxa"/>
          </w:tcPr>
          <w:p w14:paraId="2B37FCD5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2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개발 인력</w:t>
            </w:r>
          </w:p>
        </w:tc>
        <w:tc>
          <w:tcPr>
            <w:tcW w:w="2797" w:type="dxa"/>
          </w:tcPr>
          <w:p w14:paraId="1DEB4BE7" w14:textId="418EA6F5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6CB8C32" w14:textId="4D2D5C06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05</w:t>
            </w:r>
          </w:p>
        </w:tc>
        <w:tc>
          <w:tcPr>
            <w:tcW w:w="703" w:type="dxa"/>
          </w:tcPr>
          <w:p w14:paraId="29CE4B9B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6A37534C" w14:textId="011A2912" w:rsidR="00F02A86" w:rsidRPr="0029119C" w:rsidRDefault="00A63A6A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6.4</w:t>
            </w:r>
            <w:r w:rsidR="00F02A86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="00F02A86" w:rsidRPr="00A54741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상태</w:t>
            </w:r>
            <w:r w:rsidR="00F02A86" w:rsidRPr="00A54741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(State) </w:t>
            </w:r>
            <w:r w:rsidR="00F02A86" w:rsidRPr="00A54741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다이어그램</w:t>
            </w:r>
          </w:p>
        </w:tc>
        <w:tc>
          <w:tcPr>
            <w:tcW w:w="2892" w:type="dxa"/>
          </w:tcPr>
          <w:p w14:paraId="67836A37" w14:textId="72EB41F9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78EB77E" w14:textId="2C49E9CE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74</w:t>
            </w:r>
          </w:p>
        </w:tc>
      </w:tr>
      <w:tr w:rsidR="00F02A86" w:rsidRPr="0029119C" w14:paraId="2BFB7CD6" w14:textId="77777777" w:rsidTr="00F02A86">
        <w:trPr>
          <w:trHeight w:val="17"/>
        </w:trPr>
        <w:tc>
          <w:tcPr>
            <w:tcW w:w="3828" w:type="dxa"/>
          </w:tcPr>
          <w:p w14:paraId="2EF52976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2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.3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조직 구성</w:t>
            </w:r>
          </w:p>
        </w:tc>
        <w:tc>
          <w:tcPr>
            <w:tcW w:w="2797" w:type="dxa"/>
          </w:tcPr>
          <w:p w14:paraId="0E445D13" w14:textId="18A7E896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FB36722" w14:textId="31CAFC5D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06</w:t>
            </w:r>
          </w:p>
        </w:tc>
        <w:tc>
          <w:tcPr>
            <w:tcW w:w="703" w:type="dxa"/>
          </w:tcPr>
          <w:p w14:paraId="50887D4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1F3A3B33" w14:textId="101C6445" w:rsidR="00F02A86" w:rsidRPr="0029119C" w:rsidRDefault="00F02A86" w:rsidP="00A63A6A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7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개발 환경</w:t>
            </w:r>
          </w:p>
        </w:tc>
        <w:tc>
          <w:tcPr>
            <w:tcW w:w="2892" w:type="dxa"/>
          </w:tcPr>
          <w:p w14:paraId="17FDCE6C" w14:textId="087B56BC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7EE4D63A" w14:textId="24181686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78</w:t>
            </w:r>
          </w:p>
        </w:tc>
      </w:tr>
      <w:tr w:rsidR="00F02A86" w:rsidRPr="0029119C" w14:paraId="0E59B2C0" w14:textId="77777777" w:rsidTr="00F02A86">
        <w:trPr>
          <w:trHeight w:val="17"/>
        </w:trPr>
        <w:tc>
          <w:tcPr>
            <w:tcW w:w="3828" w:type="dxa"/>
          </w:tcPr>
          <w:p w14:paraId="69F0EAB1" w14:textId="77777777" w:rsidR="00F02A86" w:rsidRPr="0029119C" w:rsidRDefault="00F02A86" w:rsidP="00F02A86">
            <w:pPr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일정 및 개발 절차</w:t>
            </w:r>
          </w:p>
        </w:tc>
        <w:tc>
          <w:tcPr>
            <w:tcW w:w="2797" w:type="dxa"/>
          </w:tcPr>
          <w:p w14:paraId="5A68770B" w14:textId="46CB40B8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74ABCCAA" w14:textId="6258F861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07</w:t>
            </w:r>
          </w:p>
        </w:tc>
        <w:tc>
          <w:tcPr>
            <w:tcW w:w="703" w:type="dxa"/>
          </w:tcPr>
          <w:p w14:paraId="7DD796A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52BAAEE0" w14:textId="14A20B02" w:rsidR="00F02A86" w:rsidRPr="0029119C" w:rsidRDefault="00F02A86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7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개발 도구</w:t>
            </w:r>
          </w:p>
        </w:tc>
        <w:tc>
          <w:tcPr>
            <w:tcW w:w="2892" w:type="dxa"/>
          </w:tcPr>
          <w:p w14:paraId="5ED3A21D" w14:textId="2EB6485B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A6437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7FF0B19" w14:textId="5F67E075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78</w:t>
            </w:r>
          </w:p>
        </w:tc>
      </w:tr>
      <w:tr w:rsidR="00F02A86" w:rsidRPr="0029119C" w14:paraId="58849FF6" w14:textId="77777777" w:rsidTr="00F02A86">
        <w:trPr>
          <w:trHeight w:val="17"/>
        </w:trPr>
        <w:tc>
          <w:tcPr>
            <w:tcW w:w="3828" w:type="dxa"/>
          </w:tcPr>
          <w:p w14:paraId="222B1C2F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W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BS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차트</w:t>
            </w:r>
          </w:p>
        </w:tc>
        <w:tc>
          <w:tcPr>
            <w:tcW w:w="2797" w:type="dxa"/>
          </w:tcPr>
          <w:p w14:paraId="6AE505E6" w14:textId="46684BE5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F2025B0" w14:textId="655B06C0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BE506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703" w:type="dxa"/>
          </w:tcPr>
          <w:p w14:paraId="3F52C8C0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65EC324F" w14:textId="5F29D797" w:rsidR="00F02A86" w:rsidRPr="0029119C" w:rsidRDefault="00F02A86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7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회의</w:t>
            </w:r>
          </w:p>
        </w:tc>
        <w:tc>
          <w:tcPr>
            <w:tcW w:w="2892" w:type="dxa"/>
          </w:tcPr>
          <w:p w14:paraId="3152E242" w14:textId="01186D45" w:rsidR="00F02A86" w:rsidRPr="0029119C" w:rsidRDefault="00B00BEE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3BEC47C" w14:textId="323C6905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78</w:t>
            </w:r>
          </w:p>
        </w:tc>
      </w:tr>
      <w:tr w:rsidR="00F02A86" w:rsidRPr="0029119C" w14:paraId="02161842" w14:textId="77777777" w:rsidTr="00F02A86">
        <w:trPr>
          <w:trHeight w:val="17"/>
        </w:trPr>
        <w:tc>
          <w:tcPr>
            <w:tcW w:w="3828" w:type="dxa"/>
          </w:tcPr>
          <w:p w14:paraId="72F9952D" w14:textId="77777777" w:rsidR="00F02A86" w:rsidRPr="0029119C" w:rsidRDefault="00F02A86" w:rsidP="00AC583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C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PM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네트워크</w:t>
            </w:r>
          </w:p>
        </w:tc>
        <w:tc>
          <w:tcPr>
            <w:tcW w:w="2797" w:type="dxa"/>
          </w:tcPr>
          <w:p w14:paraId="6BDCE65E" w14:textId="2A34745F" w:rsidR="00F02A86" w:rsidRPr="0029119C" w:rsidRDefault="00F02A8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147E8A47" w14:textId="20B7A5A4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08</w:t>
            </w:r>
          </w:p>
        </w:tc>
        <w:tc>
          <w:tcPr>
            <w:tcW w:w="703" w:type="dxa"/>
          </w:tcPr>
          <w:p w14:paraId="558B8F72" w14:textId="77777777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660AF775" w14:textId="741F16DB" w:rsidR="00F02A86" w:rsidRPr="0029119C" w:rsidRDefault="00F02A8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8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기술 관리 방법</w:t>
            </w:r>
          </w:p>
        </w:tc>
        <w:tc>
          <w:tcPr>
            <w:tcW w:w="2892" w:type="dxa"/>
          </w:tcPr>
          <w:p w14:paraId="4DC424AF" w14:textId="6E027D41" w:rsidR="00F02A8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78C03DF7" w14:textId="52FCE484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80</w:t>
            </w:r>
          </w:p>
        </w:tc>
      </w:tr>
      <w:tr w:rsidR="00F02A86" w:rsidRPr="0029119C" w14:paraId="5D87D7BB" w14:textId="77777777" w:rsidTr="00F02A86">
        <w:trPr>
          <w:trHeight w:val="17"/>
        </w:trPr>
        <w:tc>
          <w:tcPr>
            <w:tcW w:w="3828" w:type="dxa"/>
          </w:tcPr>
          <w:p w14:paraId="24AD4244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.3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임계 경로 및 임계치</w:t>
            </w:r>
          </w:p>
        </w:tc>
        <w:tc>
          <w:tcPr>
            <w:tcW w:w="2797" w:type="dxa"/>
          </w:tcPr>
          <w:p w14:paraId="25D3FD94" w14:textId="396134BB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0B3DD33" w14:textId="12E9668F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08</w:t>
            </w:r>
          </w:p>
        </w:tc>
        <w:tc>
          <w:tcPr>
            <w:tcW w:w="703" w:type="dxa"/>
          </w:tcPr>
          <w:p w14:paraId="1F39BD7A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0526C3E5" w14:textId="5AFCAAC2" w:rsidR="00F02A86" w:rsidRPr="0029119C" w:rsidRDefault="00F02A86" w:rsidP="008B71D8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8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변경 관리</w:t>
            </w:r>
          </w:p>
        </w:tc>
        <w:tc>
          <w:tcPr>
            <w:tcW w:w="2892" w:type="dxa"/>
          </w:tcPr>
          <w:p w14:paraId="3B35E21D" w14:textId="14674239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1D3035AC" w14:textId="49302300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80</w:t>
            </w:r>
          </w:p>
        </w:tc>
      </w:tr>
      <w:tr w:rsidR="00F02A86" w:rsidRPr="0029119C" w14:paraId="77926F48" w14:textId="77777777" w:rsidTr="00F02A86">
        <w:trPr>
          <w:trHeight w:val="17"/>
        </w:trPr>
        <w:tc>
          <w:tcPr>
            <w:tcW w:w="3828" w:type="dxa"/>
          </w:tcPr>
          <w:p w14:paraId="3F6C0F61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.4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간트 차트</w:t>
            </w:r>
          </w:p>
        </w:tc>
        <w:tc>
          <w:tcPr>
            <w:tcW w:w="2797" w:type="dxa"/>
          </w:tcPr>
          <w:p w14:paraId="2F96CC0A" w14:textId="6130CA11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471E6044" w14:textId="4A0C84E0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09</w:t>
            </w:r>
          </w:p>
        </w:tc>
        <w:tc>
          <w:tcPr>
            <w:tcW w:w="703" w:type="dxa"/>
          </w:tcPr>
          <w:p w14:paraId="735FF93A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43E90ED2" w14:textId="130D55B3" w:rsidR="00F02A86" w:rsidRPr="0029119C" w:rsidRDefault="00F02A86" w:rsidP="008B71D8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Theme="minorHAnsi" w:eastAsiaTheme="minorEastAsia" w:hAnsiTheme="minorHAnsi" w:cstheme="minorBidi" w:hint="eastAsia"/>
                <w:b/>
                <w:kern w:val="2"/>
                <w:sz w:val="20"/>
                <w:szCs w:val="20"/>
                <w:lang w:eastAsia="ja-JP"/>
              </w:rPr>
              <w:t>8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.2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형상 관리</w:t>
            </w:r>
          </w:p>
        </w:tc>
        <w:tc>
          <w:tcPr>
            <w:tcW w:w="2892" w:type="dxa"/>
          </w:tcPr>
          <w:p w14:paraId="5EEA65BB" w14:textId="4A437482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14D8FCC" w14:textId="75EC8B8C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81</w:t>
            </w:r>
          </w:p>
        </w:tc>
      </w:tr>
      <w:tr w:rsidR="00F02A86" w:rsidRPr="0029119C" w14:paraId="53188361" w14:textId="77777777" w:rsidTr="00F02A86">
        <w:trPr>
          <w:trHeight w:val="17"/>
        </w:trPr>
        <w:tc>
          <w:tcPr>
            <w:tcW w:w="3828" w:type="dxa"/>
          </w:tcPr>
          <w:p w14:paraId="47C405C2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.5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기능요구사항</w:t>
            </w:r>
          </w:p>
        </w:tc>
        <w:tc>
          <w:tcPr>
            <w:tcW w:w="2797" w:type="dxa"/>
          </w:tcPr>
          <w:p w14:paraId="461DACD5" w14:textId="27C4C9BD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7B7C3A8C" w14:textId="3AF0A01A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CA51A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703" w:type="dxa"/>
          </w:tcPr>
          <w:p w14:paraId="67DEFE86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0D749A5" w14:textId="1DE6C035" w:rsidR="00F02A86" w:rsidRPr="0029119C" w:rsidRDefault="00F02A86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Theme="minorHAnsi" w:eastAsiaTheme="minorEastAsia" w:hAnsiTheme="minorHAnsi" w:cstheme="minorBidi" w:hint="eastAsia"/>
                <w:b/>
                <w:kern w:val="2"/>
                <w:sz w:val="20"/>
                <w:szCs w:val="20"/>
                <w:lang w:eastAsia="ja-JP"/>
              </w:rPr>
              <w:t>8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.3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위험 관리</w:t>
            </w:r>
          </w:p>
        </w:tc>
        <w:tc>
          <w:tcPr>
            <w:tcW w:w="2892" w:type="dxa"/>
          </w:tcPr>
          <w:p w14:paraId="0E313F86" w14:textId="39EE946E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125E9F78" w14:textId="70FE7E2D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82</w:t>
            </w:r>
          </w:p>
        </w:tc>
      </w:tr>
      <w:tr w:rsidR="00F02A86" w:rsidRPr="0029119C" w14:paraId="22BF0D0C" w14:textId="77777777" w:rsidTr="00F02A86">
        <w:trPr>
          <w:trHeight w:val="17"/>
        </w:trPr>
        <w:tc>
          <w:tcPr>
            <w:tcW w:w="3828" w:type="dxa"/>
          </w:tcPr>
          <w:p w14:paraId="6E74F056" w14:textId="27DB4B28" w:rsidR="00F02A86" w:rsidRDefault="00F02A86" w:rsidP="00AC583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3.5.1 </w:t>
            </w:r>
            <w:r w:rsidRPr="00F02A86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구현에</w:t>
            </w:r>
            <w:r w:rsidRPr="00F02A86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Pr="00F02A86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차질이</w:t>
            </w:r>
            <w:r w:rsidRPr="00F02A86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Pr="00F02A86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생긴</w:t>
            </w:r>
            <w:r w:rsidRPr="00F02A86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 w:rsidRPr="00F02A86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이유</w:t>
            </w:r>
          </w:p>
        </w:tc>
        <w:tc>
          <w:tcPr>
            <w:tcW w:w="2797" w:type="dxa"/>
          </w:tcPr>
          <w:p w14:paraId="1734F3C1" w14:textId="437C3027" w:rsidR="00F02A86" w:rsidRPr="0029119C" w:rsidRDefault="00F02A8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577E4CA" w14:textId="06959139" w:rsidR="00F02A86" w:rsidRPr="0029119C" w:rsidRDefault="00EA0561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.11</w:t>
            </w:r>
          </w:p>
        </w:tc>
        <w:tc>
          <w:tcPr>
            <w:tcW w:w="703" w:type="dxa"/>
          </w:tcPr>
          <w:p w14:paraId="439103A2" w14:textId="77777777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2D45270F" w14:textId="37365613" w:rsidR="00F02A86" w:rsidRPr="0029119C" w:rsidRDefault="00F02A8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9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성능 시험 방법</w:t>
            </w:r>
          </w:p>
        </w:tc>
        <w:tc>
          <w:tcPr>
            <w:tcW w:w="2892" w:type="dxa"/>
          </w:tcPr>
          <w:p w14:paraId="50F82FAF" w14:textId="7F42D5A9" w:rsidR="00F02A8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5C4A201E" w14:textId="7AB819CB" w:rsidR="00F02A86" w:rsidRPr="0029119C" w:rsidRDefault="00F02A8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83</w:t>
            </w:r>
          </w:p>
        </w:tc>
      </w:tr>
      <w:tr w:rsidR="00F02A86" w:rsidRPr="0029119C" w14:paraId="1110EE81" w14:textId="77777777" w:rsidTr="00F02A86">
        <w:trPr>
          <w:trHeight w:val="17"/>
        </w:trPr>
        <w:tc>
          <w:tcPr>
            <w:tcW w:w="3828" w:type="dxa"/>
          </w:tcPr>
          <w:p w14:paraId="1664394A" w14:textId="32F0F78C" w:rsidR="00F02A86" w:rsidRPr="00146516" w:rsidRDefault="006B5680" w:rsidP="006B5680">
            <w:pPr>
              <w:pStyle w:val="a4"/>
              <w:autoSpaceDE w:val="0"/>
              <w:autoSpaceDN w:val="0"/>
              <w:spacing w:line="276" w:lineRule="auto"/>
              <w:ind w:leftChars="0" w:left="42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/>
                <w:b/>
                <w:color w:val="000000" w:themeColor="text1"/>
                <w:sz w:val="20"/>
                <w:szCs w:val="20"/>
                <w:lang w:eastAsia="ko-KR"/>
              </w:rPr>
              <w:t>3.6</w:t>
            </w:r>
            <w:r w:rsidR="00EA0561">
              <w:rPr>
                <w:rFonts w:ascii="맑은 고딕" w:eastAsia="맑은 고딕" w:hAnsi="맑은 고딕" w:cs="바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F02A86" w:rsidRPr="00146516">
              <w:rPr>
                <w:rFonts w:ascii="맑은 고딕" w:eastAsia="맑은 고딕" w:hAnsi="맑은 고딕" w:cs="바탕"/>
                <w:b/>
                <w:color w:val="000000" w:themeColor="text1"/>
                <w:sz w:val="20"/>
                <w:szCs w:val="20"/>
                <w:lang w:eastAsia="ko-KR"/>
              </w:rPr>
              <w:t>COCOMO II</w:t>
            </w:r>
          </w:p>
        </w:tc>
        <w:tc>
          <w:tcPr>
            <w:tcW w:w="2797" w:type="dxa"/>
          </w:tcPr>
          <w:p w14:paraId="1DF67AA4" w14:textId="2293CEA5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13CBA63F" w14:textId="291227BD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12</w:t>
            </w:r>
          </w:p>
        </w:tc>
        <w:tc>
          <w:tcPr>
            <w:tcW w:w="703" w:type="dxa"/>
          </w:tcPr>
          <w:p w14:paraId="06B56900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889DB9F" w14:textId="7E747411" w:rsidR="00F02A86" w:rsidRPr="0029119C" w:rsidRDefault="00F02A86" w:rsidP="008B71D8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9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.</w:t>
            </w: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1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단위 테스트</w:t>
            </w:r>
          </w:p>
        </w:tc>
        <w:tc>
          <w:tcPr>
            <w:tcW w:w="2892" w:type="dxa"/>
          </w:tcPr>
          <w:p w14:paraId="5BBB4C8F" w14:textId="2C9DDFCF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B74F612" w14:textId="577240AE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83</w:t>
            </w:r>
          </w:p>
        </w:tc>
      </w:tr>
      <w:tr w:rsidR="00F02A86" w:rsidRPr="0029119C" w14:paraId="661E624F" w14:textId="77777777" w:rsidTr="00F02A86">
        <w:trPr>
          <w:trHeight w:val="17"/>
        </w:trPr>
        <w:tc>
          <w:tcPr>
            <w:tcW w:w="3828" w:type="dxa"/>
          </w:tcPr>
          <w:p w14:paraId="519A75CC" w14:textId="207253DF" w:rsidR="00F02A86" w:rsidRPr="00A63A6A" w:rsidRDefault="00F02A86" w:rsidP="00A63A6A">
            <w:pPr>
              <w:pStyle w:val="a4"/>
              <w:numPr>
                <w:ilvl w:val="0"/>
                <w:numId w:val="2"/>
              </w:numPr>
              <w:autoSpaceDE w:val="0"/>
              <w:autoSpaceDN w:val="0"/>
              <w:spacing w:line="276" w:lineRule="auto"/>
              <w:ind w:leftChars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A63A6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표준</w:t>
            </w:r>
            <w:r w:rsidRPr="00A63A6A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63A6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및</w:t>
            </w:r>
            <w:r w:rsidRPr="00A63A6A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63A6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A63A6A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63A6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절차</w:t>
            </w:r>
          </w:p>
        </w:tc>
        <w:tc>
          <w:tcPr>
            <w:tcW w:w="2797" w:type="dxa"/>
          </w:tcPr>
          <w:p w14:paraId="2DA5F006" w14:textId="2AC7434D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1F5D2A5" w14:textId="50AF08F4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15</w:t>
            </w:r>
          </w:p>
        </w:tc>
        <w:tc>
          <w:tcPr>
            <w:tcW w:w="703" w:type="dxa"/>
          </w:tcPr>
          <w:p w14:paraId="5E9EF42F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130A8CAA" w14:textId="634C74E3" w:rsidR="00F02A86" w:rsidRPr="0029119C" w:rsidRDefault="00F02A86" w:rsidP="008B71D8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9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.</w:t>
            </w: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2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통합 테스트</w:t>
            </w:r>
          </w:p>
        </w:tc>
        <w:tc>
          <w:tcPr>
            <w:tcW w:w="2892" w:type="dxa"/>
          </w:tcPr>
          <w:p w14:paraId="16C30437" w14:textId="2FAF32E6" w:rsidR="00F02A86" w:rsidRPr="0029119C" w:rsidRDefault="00AC583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52857D22" w14:textId="018BBAF1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84</w:t>
            </w:r>
          </w:p>
        </w:tc>
      </w:tr>
      <w:tr w:rsidR="00F02A86" w:rsidRPr="0029119C" w14:paraId="7195BD08" w14:textId="77777777" w:rsidTr="00F02A86">
        <w:trPr>
          <w:trHeight w:val="17"/>
        </w:trPr>
        <w:tc>
          <w:tcPr>
            <w:tcW w:w="3828" w:type="dxa"/>
          </w:tcPr>
          <w:p w14:paraId="36AE4C30" w14:textId="31D92135" w:rsidR="00F02A86" w:rsidRPr="00146516" w:rsidRDefault="00F02A86" w:rsidP="00A63A6A">
            <w:pPr>
              <w:pStyle w:val="a4"/>
              <w:numPr>
                <w:ilvl w:val="1"/>
                <w:numId w:val="2"/>
              </w:numPr>
              <w:autoSpaceDE w:val="0"/>
              <w:autoSpaceDN w:val="0"/>
              <w:spacing w:line="276" w:lineRule="auto"/>
              <w:ind w:leftChars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146516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개발 방법론</w:t>
            </w:r>
          </w:p>
        </w:tc>
        <w:tc>
          <w:tcPr>
            <w:tcW w:w="2797" w:type="dxa"/>
          </w:tcPr>
          <w:p w14:paraId="57AD9EF5" w14:textId="396DB053" w:rsidR="00F02A86" w:rsidRPr="0029119C" w:rsidRDefault="00F02A8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AB80ED2" w14:textId="5C3B0952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15</w:t>
            </w:r>
          </w:p>
        </w:tc>
        <w:tc>
          <w:tcPr>
            <w:tcW w:w="703" w:type="dxa"/>
          </w:tcPr>
          <w:p w14:paraId="421D64C2" w14:textId="77777777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7CAF317A" w14:textId="7AD1A0A5" w:rsidR="00F02A86" w:rsidRPr="0029119C" w:rsidRDefault="00F02A86" w:rsidP="00A63A6A">
            <w:pPr>
              <w:autoSpaceDE w:val="0"/>
              <w:autoSpaceDN w:val="0"/>
              <w:spacing w:line="276" w:lineRule="auto"/>
              <w:ind w:leftChars="100" w:left="240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9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.</w:t>
            </w:r>
            <w:r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>3</w:t>
            </w:r>
            <w:r w:rsidRPr="0029119C">
              <w:rPr>
                <w:rFonts w:asciiTheme="minorHAnsi" w:eastAsiaTheme="minorEastAsia" w:hAnsiTheme="minorHAnsi" w:cstheme="minorBidi"/>
                <w:b/>
                <w:kern w:val="2"/>
                <w:sz w:val="20"/>
                <w:szCs w:val="20"/>
                <w:lang w:eastAsia="ja-JP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kern w:val="2"/>
                <w:sz w:val="20"/>
                <w:szCs w:val="20"/>
                <w:lang w:eastAsia="ko-KR"/>
              </w:rPr>
              <w:t>시스템 테스트</w:t>
            </w:r>
          </w:p>
        </w:tc>
        <w:tc>
          <w:tcPr>
            <w:tcW w:w="2892" w:type="dxa"/>
          </w:tcPr>
          <w:p w14:paraId="680A0EB4" w14:textId="53D4B18E" w:rsidR="00F02A86" w:rsidRPr="0029119C" w:rsidRDefault="00AC5836" w:rsidP="00F02A8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333315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4E2F31E" w14:textId="5F8938B5" w:rsidR="00F02A86" w:rsidRPr="0029119C" w:rsidRDefault="00F02A86" w:rsidP="00F02A8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AC5836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85</w:t>
            </w:r>
          </w:p>
        </w:tc>
      </w:tr>
      <w:tr w:rsidR="00AC5836" w:rsidRPr="0029119C" w14:paraId="57D0EBA5" w14:textId="77777777" w:rsidTr="00F02A86">
        <w:trPr>
          <w:trHeight w:val="17"/>
        </w:trPr>
        <w:tc>
          <w:tcPr>
            <w:tcW w:w="3828" w:type="dxa"/>
            <w:vAlign w:val="center"/>
          </w:tcPr>
          <w:p w14:paraId="1881D4C5" w14:textId="610CF709" w:rsidR="00AC5836" w:rsidRPr="0029119C" w:rsidRDefault="00AC583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시스템 설명</w:t>
            </w:r>
          </w:p>
        </w:tc>
        <w:tc>
          <w:tcPr>
            <w:tcW w:w="2797" w:type="dxa"/>
          </w:tcPr>
          <w:p w14:paraId="47CC3C98" w14:textId="5CE4650C" w:rsidR="00AC583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013D6173" w14:textId="6635719F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16</w:t>
            </w:r>
          </w:p>
        </w:tc>
        <w:tc>
          <w:tcPr>
            <w:tcW w:w="703" w:type="dxa"/>
          </w:tcPr>
          <w:p w14:paraId="2AD01E2B" w14:textId="77777777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0D22239A" w14:textId="12BB3048" w:rsidR="00AC5836" w:rsidRPr="0029119C" w:rsidRDefault="00AC583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0. </w:t>
            </w: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느낀점</w:t>
            </w:r>
          </w:p>
        </w:tc>
        <w:tc>
          <w:tcPr>
            <w:tcW w:w="2892" w:type="dxa"/>
          </w:tcPr>
          <w:p w14:paraId="71BC90F7" w14:textId="265A6DC7" w:rsidR="00AC583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B7381C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 w:rsidRPr="00B7381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6A1236E5" w14:textId="01C7F97B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744AA0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744AA0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86</w:t>
            </w:r>
          </w:p>
        </w:tc>
      </w:tr>
      <w:tr w:rsidR="00AC5836" w:rsidRPr="0029119C" w14:paraId="2566A90E" w14:textId="77777777" w:rsidTr="00F02A86">
        <w:trPr>
          <w:trHeight w:val="17"/>
        </w:trPr>
        <w:tc>
          <w:tcPr>
            <w:tcW w:w="3828" w:type="dxa"/>
            <w:vAlign w:val="center"/>
          </w:tcPr>
          <w:p w14:paraId="04ED0DD5" w14:textId="198864AE" w:rsidR="00AC5836" w:rsidRPr="0029119C" w:rsidRDefault="00AC5836" w:rsidP="00AC5836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.1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기능 적용 패턴</w:t>
            </w:r>
          </w:p>
        </w:tc>
        <w:tc>
          <w:tcPr>
            <w:tcW w:w="2797" w:type="dxa"/>
          </w:tcPr>
          <w:p w14:paraId="153865A5" w14:textId="14192705" w:rsidR="00AC583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2FA02670" w14:textId="71B1BC20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16</w:t>
            </w:r>
          </w:p>
        </w:tc>
        <w:tc>
          <w:tcPr>
            <w:tcW w:w="703" w:type="dxa"/>
          </w:tcPr>
          <w:p w14:paraId="2DEF52B5" w14:textId="77777777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5144B030" w14:textId="2C0B3A59" w:rsidR="00AC5836" w:rsidRPr="0029119C" w:rsidRDefault="00AC5836" w:rsidP="00AC5836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cstheme="minorBidi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1. </w:t>
            </w:r>
            <w:commentRangeStart w:id="0"/>
            <w:r>
              <w:rPr>
                <w:rFonts w:ascii="맑은 고딕" w:eastAsia="맑은 고딕" w:hAnsi="맑은 고딕" w:cstheme="minorBidi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참고문헌 및 부록</w:t>
            </w:r>
            <w:commentRangeEnd w:id="0"/>
            <w:r>
              <w:rPr>
                <w:rStyle w:val="ae"/>
              </w:rPr>
              <w:commentReference w:id="0"/>
            </w:r>
          </w:p>
        </w:tc>
        <w:tc>
          <w:tcPr>
            <w:tcW w:w="2892" w:type="dxa"/>
          </w:tcPr>
          <w:p w14:paraId="5327F163" w14:textId="763235B2" w:rsidR="00AC5836" w:rsidRPr="0029119C" w:rsidRDefault="00AC5836" w:rsidP="00AC5836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B7381C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-</w:t>
            </w:r>
            <w:r w:rsidRPr="00B7381C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------------------------------</w:t>
            </w:r>
          </w:p>
        </w:tc>
        <w:tc>
          <w:tcPr>
            <w:tcW w:w="844" w:type="dxa"/>
          </w:tcPr>
          <w:p w14:paraId="3E643589" w14:textId="6FBA8AB8" w:rsidR="00AC5836" w:rsidRPr="0029119C" w:rsidRDefault="00AC5836" w:rsidP="00AC5836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</w:tr>
      <w:tr w:rsidR="00F02A86" w:rsidRPr="0029119C" w14:paraId="5EE887F1" w14:textId="77777777" w:rsidTr="00F02A86">
        <w:trPr>
          <w:trHeight w:val="76"/>
        </w:trPr>
        <w:tc>
          <w:tcPr>
            <w:tcW w:w="3828" w:type="dxa"/>
            <w:vAlign w:val="center"/>
          </w:tcPr>
          <w:p w14:paraId="6E704138" w14:textId="6124A314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.2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주문 관리</w:t>
            </w:r>
          </w:p>
        </w:tc>
        <w:tc>
          <w:tcPr>
            <w:tcW w:w="2797" w:type="dxa"/>
          </w:tcPr>
          <w:p w14:paraId="6382F7F4" w14:textId="23FA941B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326F3A29" w14:textId="52AB4DF4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17</w:t>
            </w:r>
          </w:p>
        </w:tc>
        <w:tc>
          <w:tcPr>
            <w:tcW w:w="703" w:type="dxa"/>
          </w:tcPr>
          <w:p w14:paraId="70170DA9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3F73F345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2892" w:type="dxa"/>
          </w:tcPr>
          <w:p w14:paraId="5E48870A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844" w:type="dxa"/>
          </w:tcPr>
          <w:p w14:paraId="1F7176D5" w14:textId="6268A709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</w:tr>
      <w:tr w:rsidR="00F02A86" w:rsidRPr="0029119C" w14:paraId="4A71EC3C" w14:textId="77777777" w:rsidTr="00F02A86">
        <w:trPr>
          <w:trHeight w:val="17"/>
        </w:trPr>
        <w:tc>
          <w:tcPr>
            <w:tcW w:w="3828" w:type="dxa"/>
            <w:vAlign w:val="center"/>
          </w:tcPr>
          <w:p w14:paraId="19B41C18" w14:textId="1E85FE1D" w:rsidR="00F02A86" w:rsidRPr="0029119C" w:rsidRDefault="00F02A86" w:rsidP="008B71D8">
            <w:pPr>
              <w:autoSpaceDE w:val="0"/>
              <w:autoSpaceDN w:val="0"/>
              <w:spacing w:line="276" w:lineRule="auto"/>
              <w:ind w:left="420"/>
              <w:jc w:val="both"/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29119C"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5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3</w:t>
            </w:r>
            <w:r w:rsidRPr="0029119C">
              <w:rPr>
                <w:rFonts w:ascii="맑은 고딕" w:eastAsia="맑은 고딕" w:hAnsi="맑은 고딕" w:cs="바탕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바탕" w:hint="eastAsia"/>
                <w:b/>
                <w:color w:val="000000" w:themeColor="text1"/>
                <w:kern w:val="2"/>
                <w:sz w:val="20"/>
                <w:szCs w:val="20"/>
                <w:lang w:eastAsia="ko-KR"/>
              </w:rPr>
              <w:t>메뉴 관리</w:t>
            </w:r>
          </w:p>
        </w:tc>
        <w:tc>
          <w:tcPr>
            <w:tcW w:w="2797" w:type="dxa"/>
          </w:tcPr>
          <w:p w14:paraId="2DA67BA5" w14:textId="5F108681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8F21BE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-----------------------</w:t>
            </w:r>
          </w:p>
        </w:tc>
        <w:tc>
          <w:tcPr>
            <w:tcW w:w="844" w:type="dxa"/>
          </w:tcPr>
          <w:p w14:paraId="66E221E3" w14:textId="2888706E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  <w:r w:rsidRPr="000670D4">
              <w:rPr>
                <w:rFonts w:ascii="맑은 고딕" w:eastAsia="맑은 고딕" w:hAnsi="맑은 고딕" w:cstheme="minorBidi" w:hint="eastAsia"/>
                <w:color w:val="000000" w:themeColor="text1"/>
                <w:kern w:val="2"/>
                <w:sz w:val="20"/>
                <w:szCs w:val="20"/>
                <w:lang w:eastAsia="ko-KR"/>
              </w:rPr>
              <w:t>p</w:t>
            </w:r>
            <w:r w:rsidRPr="000670D4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.</w:t>
            </w:r>
            <w:r w:rsidR="00EA0561"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  <w:t>27</w:t>
            </w:r>
          </w:p>
        </w:tc>
        <w:tc>
          <w:tcPr>
            <w:tcW w:w="703" w:type="dxa"/>
          </w:tcPr>
          <w:p w14:paraId="0C3ADD1B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3310" w:type="dxa"/>
            <w:vAlign w:val="center"/>
          </w:tcPr>
          <w:p w14:paraId="49410DE7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both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2892" w:type="dxa"/>
          </w:tcPr>
          <w:p w14:paraId="5FBF407E" w14:textId="77777777" w:rsidR="00F02A86" w:rsidRPr="0029119C" w:rsidRDefault="00F02A86" w:rsidP="008B71D8">
            <w:pPr>
              <w:autoSpaceDE w:val="0"/>
              <w:autoSpaceDN w:val="0"/>
              <w:spacing w:line="276" w:lineRule="auto"/>
              <w:jc w:val="right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  <w:tc>
          <w:tcPr>
            <w:tcW w:w="844" w:type="dxa"/>
          </w:tcPr>
          <w:p w14:paraId="4719F8FD" w14:textId="63DCEE4B" w:rsidR="00F02A86" w:rsidRPr="0029119C" w:rsidRDefault="00F02A86" w:rsidP="008B71D8">
            <w:pPr>
              <w:autoSpaceDE w:val="0"/>
              <w:autoSpaceDN w:val="0"/>
              <w:spacing w:line="276" w:lineRule="auto"/>
              <w:jc w:val="center"/>
              <w:rPr>
                <w:rFonts w:ascii="맑은 고딕" w:eastAsia="맑은 고딕" w:hAnsi="맑은 고딕" w:cstheme="minorBidi"/>
                <w:color w:val="000000" w:themeColor="text1"/>
                <w:kern w:val="2"/>
                <w:sz w:val="20"/>
                <w:szCs w:val="20"/>
                <w:lang w:eastAsia="ko-KR"/>
              </w:rPr>
            </w:pPr>
          </w:p>
        </w:tc>
      </w:tr>
    </w:tbl>
    <w:p w14:paraId="5C2235D5" w14:textId="77777777" w:rsidR="00B65038" w:rsidRDefault="00B65038" w:rsidP="00B65038">
      <w:pPr>
        <w:sectPr w:rsidR="00B65038" w:rsidSect="00B77BC6">
          <w:pgSz w:w="16838" w:h="11906" w:orient="landscape"/>
          <w:pgMar w:top="720" w:right="720" w:bottom="720" w:left="720" w:header="0" w:footer="1361" w:gutter="0"/>
          <w:pgNumType w:start="1"/>
          <w:cols w:space="425"/>
          <w:titlePg/>
          <w:docGrid w:type="lines" w:linePitch="360"/>
        </w:sectPr>
      </w:pPr>
    </w:p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3F3C55" w14:paraId="61E90AEC" w14:textId="77777777" w:rsidTr="0029119C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056F86F4" w14:textId="7BA0EB2C" w:rsidR="003F3C55" w:rsidRPr="005C1A09" w:rsidRDefault="003F3C5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1</w:t>
            </w:r>
          </w:p>
        </w:tc>
        <w:tc>
          <w:tcPr>
            <w:tcW w:w="9781" w:type="dxa"/>
            <w:vAlign w:val="center"/>
          </w:tcPr>
          <w:p w14:paraId="2298FB2F" w14:textId="69A72C6C" w:rsidR="003F3C55" w:rsidRPr="005C1A09" w:rsidRDefault="005A3724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개요</w:t>
            </w:r>
          </w:p>
        </w:tc>
      </w:tr>
    </w:tbl>
    <w:p w14:paraId="4417C38C" w14:textId="77777777" w:rsidR="000366B4" w:rsidRDefault="000366B4" w:rsidP="00F47153">
      <w:pPr>
        <w:autoSpaceDE w:val="0"/>
        <w:autoSpaceDN w:val="0"/>
      </w:pPr>
    </w:p>
    <w:tbl>
      <w:tblPr>
        <w:tblStyle w:val="a5"/>
        <w:tblW w:w="10275" w:type="dxa"/>
        <w:tblInd w:w="210" w:type="dxa"/>
        <w:tblLook w:val="04A0" w:firstRow="1" w:lastRow="0" w:firstColumn="1" w:lastColumn="0" w:noHBand="0" w:noVBand="1"/>
      </w:tblPr>
      <w:tblGrid>
        <w:gridCol w:w="705"/>
        <w:gridCol w:w="9570"/>
      </w:tblGrid>
      <w:tr w:rsidR="00060565" w14:paraId="2DF20B3D" w14:textId="77777777" w:rsidTr="008D6A64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5FD1BE16" w14:textId="696E3CC5" w:rsidR="00060565" w:rsidRPr="005C1A09" w:rsidRDefault="0006056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0C763593" w14:textId="72718347" w:rsidR="00060565" w:rsidRPr="005C1A09" w:rsidRDefault="00333AAF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프로젝트 개요</w:t>
            </w:r>
          </w:p>
        </w:tc>
      </w:tr>
    </w:tbl>
    <w:tbl>
      <w:tblPr>
        <w:tblStyle w:val="a5"/>
        <w:tblpPr w:leftFromText="142" w:rightFromText="142" w:vertAnchor="text" w:horzAnchor="margin" w:tblpX="279" w:tblpY="302"/>
        <w:tblW w:w="10201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838"/>
        <w:gridCol w:w="8363"/>
      </w:tblGrid>
      <w:tr w:rsidR="008D6A64" w14:paraId="39AF7EA0" w14:textId="77777777" w:rsidTr="0011673B">
        <w:trPr>
          <w:trHeight w:val="741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2CCAD050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프로그램 명</w:t>
            </w:r>
          </w:p>
        </w:tc>
        <w:tc>
          <w:tcPr>
            <w:tcW w:w="8363" w:type="dxa"/>
            <w:vAlign w:val="center"/>
          </w:tcPr>
          <w:p w14:paraId="7BA6664C" w14:textId="77777777" w:rsidR="008D6A64" w:rsidRDefault="008D6A64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80A84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RMS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(R</w:t>
            </w:r>
            <w:r w:rsidRPr="00AB0D1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estaurants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Management System)</w:t>
            </w:r>
          </w:p>
        </w:tc>
      </w:tr>
      <w:tr w:rsidR="008D6A64" w14:paraId="314D724F" w14:textId="77777777" w:rsidTr="0011673B">
        <w:trPr>
          <w:trHeight w:val="741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1C999446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참여 인원</w:t>
            </w:r>
          </w:p>
        </w:tc>
        <w:tc>
          <w:tcPr>
            <w:tcW w:w="8363" w:type="dxa"/>
            <w:vAlign w:val="center"/>
          </w:tcPr>
          <w:p w14:paraId="4AD9F43B" w14:textId="77777777" w:rsidR="008D6A64" w:rsidRPr="00514EC9" w:rsidRDefault="008D6A64" w:rsidP="00F47153">
            <w:pPr>
              <w:autoSpaceDE w:val="0"/>
              <w:autoSpaceDN w:val="0"/>
              <w:spacing w:line="0" w:lineRule="atLeast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14E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조진혁 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(20203120)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br/>
            </w:r>
            <w:r w:rsidRPr="00514E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이수찬 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(20172128)</w:t>
            </w:r>
          </w:p>
          <w:p w14:paraId="267B5B1E" w14:textId="77777777" w:rsidR="008D6A64" w:rsidRPr="00514EC9" w:rsidRDefault="008D6A64" w:rsidP="00F47153">
            <w:pPr>
              <w:autoSpaceDE w:val="0"/>
              <w:autoSpaceDN w:val="0"/>
              <w:spacing w:line="0" w:lineRule="atLeast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14E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최인수 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(20173236)</w:t>
            </w:r>
          </w:p>
          <w:p w14:paraId="65636603" w14:textId="77777777" w:rsidR="008D6A64" w:rsidRPr="00514EC9" w:rsidRDefault="008D6A64" w:rsidP="00F47153">
            <w:pPr>
              <w:autoSpaceDE w:val="0"/>
              <w:autoSpaceDN w:val="0"/>
              <w:spacing w:line="0" w:lineRule="atLeast"/>
              <w:rPr>
                <w:rFonts w:ascii="맑은 고딕" w:eastAsia="맑은 고딕" w:hAnsi="맑은 고딕"/>
                <w:color w:val="000000" w:themeColor="text1"/>
                <w:lang w:eastAsia="ko-KR"/>
              </w:rPr>
            </w:pPr>
            <w:r w:rsidRPr="00514E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박상현 </w:t>
            </w:r>
            <w:r w:rsidRPr="00514E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(20183145)</w:t>
            </w:r>
          </w:p>
        </w:tc>
      </w:tr>
      <w:tr w:rsidR="008D6A64" w14:paraId="5AE5B183" w14:textId="77777777" w:rsidTr="0011673B">
        <w:trPr>
          <w:trHeight w:val="741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032705CA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63" w:type="dxa"/>
            <w:vAlign w:val="center"/>
          </w:tcPr>
          <w:p w14:paraId="0B15B5A2" w14:textId="77777777" w:rsidR="008D6A64" w:rsidRDefault="008D6A64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재사용성이 높은 식당 관리 시스템</w:t>
            </w:r>
          </w:p>
        </w:tc>
      </w:tr>
      <w:tr w:rsidR="008D6A64" w14:paraId="75316262" w14:textId="77777777" w:rsidTr="0011673B">
        <w:trPr>
          <w:trHeight w:val="1247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38D7DF20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기대효과</w:t>
            </w:r>
          </w:p>
        </w:tc>
        <w:tc>
          <w:tcPr>
            <w:tcW w:w="8363" w:type="dxa"/>
            <w:vAlign w:val="center"/>
          </w:tcPr>
          <w:p w14:paraId="4C97926F" w14:textId="77777777" w:rsidR="008D6A64" w:rsidRDefault="008D6A64" w:rsidP="00547CCA">
            <w:pPr>
              <w:pStyle w:val="a4"/>
              <w:numPr>
                <w:ilvl w:val="0"/>
                <w:numId w:val="4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식당에서의 전체적인 관리가 가능하다</w:t>
            </w:r>
          </w:p>
          <w:p w14:paraId="6DD994EC" w14:textId="77777777" w:rsidR="008D6A64" w:rsidRDefault="008D6A64" w:rsidP="00547CCA">
            <w:pPr>
              <w:pStyle w:val="a4"/>
              <w:numPr>
                <w:ilvl w:val="0"/>
                <w:numId w:val="4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사장과 직원의 접근 기능을 분류한다</w:t>
            </w:r>
          </w:p>
          <w:p w14:paraId="4F331174" w14:textId="77777777" w:rsidR="008D6A64" w:rsidRPr="000E36BD" w:rsidRDefault="008D6A64" w:rsidP="00547CCA">
            <w:pPr>
              <w:pStyle w:val="a4"/>
              <w:numPr>
                <w:ilvl w:val="0"/>
                <w:numId w:val="4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추가적인 기능에 유연하게 추가가 가능하다</w:t>
            </w:r>
          </w:p>
        </w:tc>
      </w:tr>
      <w:tr w:rsidR="008D6A64" w14:paraId="74CFEB85" w14:textId="77777777" w:rsidTr="0011673B">
        <w:trPr>
          <w:trHeight w:val="1020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0298423D" w14:textId="77777777" w:rsidR="008D6A64" w:rsidRPr="000E1599" w:rsidRDefault="008D6A6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E1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주요 기능</w:t>
            </w:r>
          </w:p>
        </w:tc>
        <w:tc>
          <w:tcPr>
            <w:tcW w:w="8363" w:type="dxa"/>
            <w:vAlign w:val="center"/>
          </w:tcPr>
          <w:p w14:paraId="2631E2B9" w14:textId="77777777" w:rsidR="008D6A64" w:rsidRDefault="008D6A64" w:rsidP="00547CCA">
            <w:pPr>
              <w:pStyle w:val="a4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  <w:p w14:paraId="62D38E67" w14:textId="77777777" w:rsidR="008D6A64" w:rsidRDefault="008D6A64" w:rsidP="00547CCA">
            <w:pPr>
              <w:pStyle w:val="a4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결제 관리</w:t>
            </w:r>
          </w:p>
          <w:p w14:paraId="690AE2ED" w14:textId="77777777" w:rsidR="008D6A64" w:rsidRDefault="008D6A64" w:rsidP="00547CCA">
            <w:pPr>
              <w:pStyle w:val="a4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메뉴 관리</w:t>
            </w:r>
          </w:p>
          <w:p w14:paraId="4DE9D656" w14:textId="415FF5D9" w:rsidR="008D6A64" w:rsidRPr="008D6A64" w:rsidRDefault="008D6A64" w:rsidP="00547CCA">
            <w:pPr>
              <w:pStyle w:val="a4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관리</w:t>
            </w:r>
          </w:p>
          <w:p w14:paraId="43C832A6" w14:textId="45588906" w:rsidR="008D6A64" w:rsidRPr="00657055" w:rsidRDefault="008D6A64" w:rsidP="00547CCA">
            <w:pPr>
              <w:pStyle w:val="a4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관리</w:t>
            </w:r>
          </w:p>
          <w:p w14:paraId="1E99DC77" w14:textId="74719FEA" w:rsidR="008D6A64" w:rsidRPr="00657055" w:rsidRDefault="008D6A64" w:rsidP="00547CCA">
            <w:pPr>
              <w:pStyle w:val="a4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월급 관리</w:t>
            </w: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 xml:space="preserve"> </w:t>
            </w:r>
          </w:p>
          <w:p w14:paraId="40115AA9" w14:textId="589B3981" w:rsidR="00657055" w:rsidRPr="00371495" w:rsidRDefault="00657055" w:rsidP="00547CCA">
            <w:pPr>
              <w:pStyle w:val="a4"/>
              <w:numPr>
                <w:ilvl w:val="0"/>
                <w:numId w:val="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테이블 관리</w:t>
            </w: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AA6859" w14:paraId="2B3090EA" w14:textId="77777777" w:rsidTr="0011673B">
        <w:trPr>
          <w:trHeight w:val="1020"/>
        </w:trPr>
        <w:tc>
          <w:tcPr>
            <w:tcW w:w="1838" w:type="dxa"/>
            <w:shd w:val="clear" w:color="auto" w:fill="D9D9D9" w:themeFill="background1" w:themeFillShade="D9"/>
            <w:vAlign w:val="center"/>
          </w:tcPr>
          <w:p w14:paraId="2A496B1B" w14:textId="0BC7DCEB" w:rsidR="00AA6859" w:rsidRPr="000E1599" w:rsidRDefault="00AA6859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상세 설명</w:t>
            </w:r>
          </w:p>
        </w:tc>
        <w:tc>
          <w:tcPr>
            <w:tcW w:w="8363" w:type="dxa"/>
            <w:vAlign w:val="center"/>
          </w:tcPr>
          <w:p w14:paraId="251E7920" w14:textId="77777777" w:rsidR="00AA6859" w:rsidRDefault="00AA6859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C92528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RMS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프로그램은 결제 처리만 해 주는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POS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기(</w:t>
            </w:r>
            <w:r w:rsidRPr="007F616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Point of sale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)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의 기존 제품을 확장 및 개선하여 결제 뿐만 아니라 메뉴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잔액,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직원관리등의 기능을 추가하여 음식점에서 이루어지는 전체적인 역할을 담당하는 프로그램이다.</w:t>
            </w:r>
          </w:p>
          <w:p w14:paraId="5D9EABC5" w14:textId="1D199572" w:rsidR="00AA6859" w:rsidRPr="00AA6859" w:rsidRDefault="00AA6859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R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MS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프로그램은 크게 사장과 직원(아르바이트 생)을 분류하여 접근이 가능한 정보를 구분하였고 개발 과정 중에 디자인패턴을 적극 활용하여 유지보수와 기능 추가가 수월하게 하였다.</w:t>
            </w:r>
          </w:p>
        </w:tc>
      </w:tr>
    </w:tbl>
    <w:p w14:paraId="3403E70E" w14:textId="77777777" w:rsidR="00364595" w:rsidRDefault="0036459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9DE75E5" w14:textId="77777777" w:rsidR="00364595" w:rsidRDefault="00364595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DB324F" w:rsidRPr="005C1A09" w14:paraId="52A0C8C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96088B8" w14:textId="77777777" w:rsidR="00DB324F" w:rsidRPr="005C1A09" w:rsidRDefault="00DB324F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1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</w:t>
            </w:r>
          </w:p>
        </w:tc>
        <w:tc>
          <w:tcPr>
            <w:tcW w:w="9554" w:type="dxa"/>
            <w:vAlign w:val="center"/>
          </w:tcPr>
          <w:p w14:paraId="1769D86F" w14:textId="0C2F16A6" w:rsidR="005B7599" w:rsidRPr="005C1A09" w:rsidRDefault="007D36D7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주제 선정 이유 </w:t>
            </w:r>
            <w:r w:rsidR="005B759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</w:p>
        </w:tc>
      </w:tr>
    </w:tbl>
    <w:p w14:paraId="1A947014" w14:textId="4A08620B" w:rsidR="00CA63AA" w:rsidRPr="00C1701D" w:rsidRDefault="00364595" w:rsidP="004C20B3">
      <w:pPr>
        <w:pStyle w:val="a4"/>
        <w:numPr>
          <w:ilvl w:val="0"/>
          <w:numId w:val="27"/>
        </w:numPr>
        <w:autoSpaceDE w:val="0"/>
        <w:autoSpaceDN w:val="0"/>
        <w:spacing w:line="240" w:lineRule="auto"/>
        <w:ind w:leftChars="100" w:left="506" w:hanging="266"/>
        <w:jc w:val="left"/>
        <w:rPr>
          <w:rFonts w:ascii="맑은 고딕" w:eastAsia="맑은 고딕" w:hAnsi="맑은 고딕"/>
          <w:b/>
          <w:bCs/>
          <w:color w:val="000000" w:themeColor="text1"/>
          <w:sz w:val="20"/>
          <w:szCs w:val="20"/>
          <w:lang w:eastAsia="ko-KR"/>
        </w:rPr>
      </w:pPr>
      <w:bookmarkStart w:id="1" w:name="_Hlk105862901"/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배달</w:t>
      </w:r>
      <w:bookmarkEnd w:id="1"/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의 민족,</w:t>
      </w:r>
      <w:r w:rsidRPr="00C1701D">
        <w:rPr>
          <w:rFonts w:ascii="맑은 고딕" w:eastAsia="맑은 고딕" w:hAnsi="맑은 고딕"/>
          <w:b/>
          <w:bCs/>
          <w:color w:val="000000" w:themeColor="text1"/>
          <w:sz w:val="20"/>
          <w:szCs w:val="20"/>
          <w:lang w:eastAsia="ko-KR"/>
        </w:rPr>
        <w:t xml:space="preserve"> </w:t>
      </w:r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요기요 등 여러 플랫폼을 하나로 관리하는 동시에 홀 주문 관리 및 매장 관리</w:t>
      </w:r>
    </w:p>
    <w:p w14:paraId="4C81824B" w14:textId="77777777" w:rsidR="00364595" w:rsidRDefault="00364595" w:rsidP="004C20B3">
      <w:pPr>
        <w:pStyle w:val="a4"/>
        <w:numPr>
          <w:ilvl w:val="1"/>
          <w:numId w:val="27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요즘 음식점들의 거의 배달의 민족 요기요 서비스를 사용하여 주문 관리를 하고있다.</w:t>
      </w:r>
    </w:p>
    <w:p w14:paraId="41D7947F" w14:textId="6ABCD516" w:rsidR="00364595" w:rsidRPr="003678CE" w:rsidRDefault="00364595" w:rsidP="004C20B3">
      <w:pPr>
        <w:pStyle w:val="a4"/>
        <w:numPr>
          <w:ilvl w:val="1"/>
          <w:numId w:val="27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pacing w:val="-10"/>
          <w:sz w:val="20"/>
          <w:szCs w:val="20"/>
          <w:lang w:eastAsia="ko-KR"/>
        </w:rPr>
      </w:pPr>
      <w:r w:rsidRPr="003678CE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>실제 각각의 서비스 마다 다른 주문 환경을 가지고 있으며,</w:t>
      </w:r>
      <w:r w:rsidRPr="003678CE">
        <w:rPr>
          <w:rFonts w:ascii="맑은 고딕" w:eastAsia="맑은 고딕" w:hAnsi="맑은 고딕"/>
          <w:color w:val="000000" w:themeColor="text1"/>
          <w:spacing w:val="-10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 xml:space="preserve">다른 테블릿 </w:t>
      </w:r>
      <w:r w:rsidRPr="003678CE">
        <w:rPr>
          <w:rFonts w:ascii="맑은 고딕" w:eastAsia="맑은 고딕" w:hAnsi="맑은 고딕"/>
          <w:color w:val="000000" w:themeColor="text1"/>
          <w:spacing w:val="-10"/>
          <w:sz w:val="20"/>
          <w:szCs w:val="20"/>
          <w:lang w:eastAsia="ko-KR"/>
        </w:rPr>
        <w:t>PC</w:t>
      </w:r>
      <w:r w:rsidRPr="003678CE">
        <w:rPr>
          <w:rFonts w:ascii="맑은 고딕" w:eastAsia="맑은 고딕" w:hAnsi="맑은 고딕" w:hint="eastAsia"/>
          <w:color w:val="000000" w:themeColor="text1"/>
          <w:spacing w:val="-10"/>
          <w:sz w:val="20"/>
          <w:szCs w:val="20"/>
          <w:lang w:eastAsia="ko-KR"/>
        </w:rPr>
        <w:t>를 설치하고 사용하여 주문받고 있다.</w:t>
      </w:r>
    </w:p>
    <w:p w14:paraId="7C1CFC3B" w14:textId="03D89CCF" w:rsidR="00364595" w:rsidRPr="003678CE" w:rsidRDefault="00364595" w:rsidP="004C20B3">
      <w:pPr>
        <w:pStyle w:val="a4"/>
        <w:numPr>
          <w:ilvl w:val="1"/>
          <w:numId w:val="27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</w:pP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각기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다른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서비스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마다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다른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주문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환경을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가지고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있어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,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다른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테블릿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PC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를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설치하고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사용하여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주문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받고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 xml:space="preserve"> </w:t>
      </w:r>
      <w:r w:rsidRPr="003678CE">
        <w:rPr>
          <w:rFonts w:ascii="맑은 고딕" w:eastAsia="맑은 고딕" w:hAnsi="맑은 고딕" w:hint="eastAsia"/>
          <w:color w:val="000000" w:themeColor="text1"/>
          <w:spacing w:val="-6"/>
          <w:sz w:val="20"/>
          <w:szCs w:val="20"/>
          <w:lang w:eastAsia="ko-KR"/>
        </w:rPr>
        <w:t>있다</w:t>
      </w:r>
      <w:r w:rsidRPr="003678CE">
        <w:rPr>
          <w:rFonts w:ascii="맑은 고딕" w:eastAsia="맑은 고딕" w:hAnsi="맑은 고딕"/>
          <w:color w:val="000000" w:themeColor="text1"/>
          <w:spacing w:val="-6"/>
          <w:sz w:val="20"/>
          <w:szCs w:val="20"/>
          <w:lang w:eastAsia="ko-KR"/>
        </w:rPr>
        <w:t>.</w:t>
      </w:r>
    </w:p>
    <w:p w14:paraId="0D13E51C" w14:textId="75B7BD5C" w:rsidR="00364595" w:rsidRDefault="00364595" w:rsidP="004C20B3">
      <w:pPr>
        <w:pStyle w:val="a4"/>
        <w:numPr>
          <w:ilvl w:val="1"/>
          <w:numId w:val="27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각기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다른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서비스마다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다른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주문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환경을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합치면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보다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수월한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주문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관리를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할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수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있을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것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같다는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생각하였다</w:t>
      </w:r>
    </w:p>
    <w:p w14:paraId="00ECC21C" w14:textId="77777777" w:rsidR="00C1701D" w:rsidRPr="00364595" w:rsidRDefault="00C1701D" w:rsidP="00C1701D">
      <w:pPr>
        <w:pStyle w:val="a4"/>
        <w:autoSpaceDE w:val="0"/>
        <w:autoSpaceDN w:val="0"/>
        <w:spacing w:line="240" w:lineRule="auto"/>
        <w:ind w:leftChars="0" w:left="692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B86968A" w14:textId="2CDF9621" w:rsidR="00CA63AA" w:rsidRPr="00C1701D" w:rsidRDefault="00364595" w:rsidP="004C20B3">
      <w:pPr>
        <w:pStyle w:val="a4"/>
        <w:numPr>
          <w:ilvl w:val="0"/>
          <w:numId w:val="28"/>
        </w:numPr>
        <w:autoSpaceDE w:val="0"/>
        <w:autoSpaceDN w:val="0"/>
        <w:ind w:leftChars="100" w:left="506" w:hanging="266"/>
        <w:rPr>
          <w:rFonts w:ascii="맑은 고딕" w:eastAsia="맑은 고딕" w:hAnsi="맑은 고딕"/>
          <w:b/>
          <w:bCs/>
          <w:color w:val="000000" w:themeColor="text1"/>
          <w:sz w:val="20"/>
          <w:szCs w:val="20"/>
          <w:lang w:eastAsia="ko-KR"/>
        </w:rPr>
      </w:pPr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음식점에서 일하는 직원들의 근태,</w:t>
      </w:r>
      <w:r w:rsidRPr="00C1701D">
        <w:rPr>
          <w:rFonts w:ascii="맑은 고딕" w:eastAsia="맑은 고딕" w:hAnsi="맑은 고딕"/>
          <w:b/>
          <w:bCs/>
          <w:color w:val="000000" w:themeColor="text1"/>
          <w:sz w:val="20"/>
          <w:szCs w:val="20"/>
          <w:lang w:eastAsia="ko-KR"/>
        </w:rPr>
        <w:t xml:space="preserve"> </w:t>
      </w:r>
      <w:r w:rsidRPr="00C1701D">
        <w:rPr>
          <w:rFonts w:ascii="맑은 고딕" w:eastAsia="맑은 고딕" w:hAnsi="맑은 고딕" w:hint="eastAsia"/>
          <w:b/>
          <w:bCs/>
          <w:color w:val="000000" w:themeColor="text1"/>
          <w:sz w:val="20"/>
          <w:szCs w:val="20"/>
          <w:lang w:eastAsia="ko-KR"/>
        </w:rPr>
        <w:t>월급 관리를 할 수 있다.</w:t>
      </w:r>
    </w:p>
    <w:p w14:paraId="01E24FEF" w14:textId="42A8D832" w:rsidR="00364595" w:rsidRDefault="00364595" w:rsidP="004C20B3">
      <w:pPr>
        <w:pStyle w:val="a4"/>
        <w:numPr>
          <w:ilvl w:val="1"/>
          <w:numId w:val="28"/>
        </w:numPr>
        <w:autoSpaceDE w:val="0"/>
        <w:autoSpaceDN w:val="0"/>
        <w:ind w:leftChars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ab/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단순히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매장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내의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포장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주문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,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홀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주문만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관리하는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시스템이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아닌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,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매장에서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일하는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직원들의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근무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시간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,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근무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날짜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등을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기록할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수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있는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서비스를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만들어서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관리하고자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364595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한다</w:t>
      </w:r>
      <w:r w:rsidRPr="00364595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.</w:t>
      </w:r>
    </w:p>
    <w:p w14:paraId="61F40EB1" w14:textId="627ADAA4" w:rsidR="00364595" w:rsidRPr="00364595" w:rsidRDefault="00C330E3" w:rsidP="004C20B3">
      <w:pPr>
        <w:pStyle w:val="a4"/>
        <w:numPr>
          <w:ilvl w:val="1"/>
          <w:numId w:val="28"/>
        </w:numPr>
        <w:autoSpaceDE w:val="0"/>
        <w:autoSpaceDN w:val="0"/>
        <w:ind w:leftChars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직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접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눈으로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확인하다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보면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사람인지라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,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누구나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실수하고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잘못된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재고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관리를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할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수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있는데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,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이러한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문제점을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해결하기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위해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재고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관리에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대한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시스템도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함께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만들고자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 </w:t>
      </w:r>
      <w:r w:rsidRPr="00C330E3"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한다</w:t>
      </w:r>
      <w:r w:rsidRPr="00C330E3"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.</w:t>
      </w:r>
    </w:p>
    <w:p w14:paraId="7833740F" w14:textId="29ED632A" w:rsidR="00CA63AA" w:rsidRPr="00C330E3" w:rsidRDefault="00CA63AA" w:rsidP="00C330E3">
      <w:pPr>
        <w:autoSpaceDE w:val="0"/>
        <w:autoSpaceDN w:val="0"/>
        <w:rPr>
          <w:rFonts w:eastAsia="맑은 고딕"/>
          <w:lang w:eastAsia="ko-KR"/>
        </w:rPr>
      </w:pPr>
    </w:p>
    <w:tbl>
      <w:tblPr>
        <w:tblStyle w:val="a5"/>
        <w:tblW w:w="0" w:type="auto"/>
        <w:tblInd w:w="210" w:type="dxa"/>
        <w:tblLook w:val="04A0" w:firstRow="1" w:lastRow="0" w:firstColumn="1" w:lastColumn="0" w:noHBand="0" w:noVBand="1"/>
      </w:tblPr>
      <w:tblGrid>
        <w:gridCol w:w="10133"/>
      </w:tblGrid>
      <w:tr w:rsidR="000D16FB" w:rsidRPr="00B876A9" w14:paraId="7F5A520C" w14:textId="77777777" w:rsidTr="00C5184F">
        <w:trPr>
          <w:trHeight w:val="340"/>
        </w:trPr>
        <w:tc>
          <w:tcPr>
            <w:tcW w:w="10133" w:type="dxa"/>
            <w:shd w:val="clear" w:color="auto" w:fill="D9D9D9" w:themeFill="background1" w:themeFillShade="D9"/>
            <w:vAlign w:val="center"/>
          </w:tcPr>
          <w:p w14:paraId="34215F85" w14:textId="15DF56E2" w:rsidR="000D16FB" w:rsidRPr="00B876A9" w:rsidRDefault="000D16FB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OS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홀 주문 관리 시스템</w:t>
            </w:r>
          </w:p>
        </w:tc>
      </w:tr>
      <w:tr w:rsidR="000D16FB" w:rsidRPr="0000315C" w14:paraId="09C06FE3" w14:textId="77777777" w:rsidTr="00C5184F">
        <w:trPr>
          <w:trHeight w:val="720"/>
        </w:trPr>
        <w:tc>
          <w:tcPr>
            <w:tcW w:w="10133" w:type="dxa"/>
            <w:vAlign w:val="center"/>
          </w:tcPr>
          <w:p w14:paraId="5BB35493" w14:textId="53879128" w:rsidR="000D16FB" w:rsidRPr="000D16FB" w:rsidRDefault="000D16FB" w:rsidP="000D16FB">
            <w:pPr>
              <w:autoSpaceDE w:val="0"/>
              <w:autoSpaceDN w:val="0"/>
              <w:jc w:val="center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0D16FB">
              <w:fldChar w:fldCharType="begin"/>
            </w:r>
            <w:r w:rsidRPr="000D16FB">
              <w:instrText xml:space="preserve"> INCLUDEPICTURE "https://telecomdrive.com/wp-content/uploads/2019/03/POS-Systems.png" \* MERGEFORMATINET </w:instrText>
            </w:r>
            <w:r w:rsidRPr="000D16FB">
              <w:fldChar w:fldCharType="separate"/>
            </w:r>
            <w:r w:rsidRPr="000D16FB">
              <w:rPr>
                <w:noProof/>
              </w:rPr>
              <w:drawing>
                <wp:inline distT="0" distB="0" distL="0" distR="0" wp14:anchorId="12D884C6" wp14:editId="35855D0E">
                  <wp:extent cx="4904509" cy="3269516"/>
                  <wp:effectExtent l="0" t="0" r="0" b="0"/>
                  <wp:docPr id="41" name="그림 41" descr="Anatomy of POS Testing and why we need it? - TelecomDr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natomy of POS Testing and why we need it? - TelecomDri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5649" cy="332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D16FB">
              <w:fldChar w:fldCharType="end"/>
            </w:r>
          </w:p>
        </w:tc>
      </w:tr>
    </w:tbl>
    <w:p w14:paraId="7B21C8B5" w14:textId="24A2B7F3" w:rsidR="00C1701D" w:rsidRDefault="00C1701D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AA33F44" w14:textId="77777777" w:rsidR="00C1701D" w:rsidRDefault="00C1701D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301E13" w14:paraId="216493F2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5C7AC2BF" w14:textId="77777777" w:rsidR="00301E13" w:rsidRPr="005C1A09" w:rsidRDefault="00301E1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1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554" w:type="dxa"/>
            <w:vAlign w:val="center"/>
          </w:tcPr>
          <w:p w14:paraId="6C8E1265" w14:textId="20BF5ABD" w:rsidR="00301E13" w:rsidRPr="005C1A09" w:rsidRDefault="00EB0107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EB010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적용 패턴</w:t>
            </w:r>
          </w:p>
        </w:tc>
      </w:tr>
    </w:tbl>
    <w:p w14:paraId="527A5A7A" w14:textId="77777777" w:rsidR="007E7DD2" w:rsidRDefault="007E7DD2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400" w:type="dxa"/>
        <w:tblLook w:val="04A0" w:firstRow="1" w:lastRow="0" w:firstColumn="1" w:lastColumn="0" w:noHBand="0" w:noVBand="1"/>
      </w:tblPr>
      <w:tblGrid>
        <w:gridCol w:w="2147"/>
        <w:gridCol w:w="2126"/>
        <w:gridCol w:w="1134"/>
        <w:gridCol w:w="2126"/>
        <w:gridCol w:w="2204"/>
      </w:tblGrid>
      <w:tr w:rsidR="00F20AF0" w14:paraId="43945553" w14:textId="77777777" w:rsidTr="00F601B2">
        <w:trPr>
          <w:trHeight w:val="459"/>
        </w:trPr>
        <w:tc>
          <w:tcPr>
            <w:tcW w:w="4273" w:type="dxa"/>
            <w:gridSpan w:val="2"/>
            <w:shd w:val="clear" w:color="auto" w:fill="D9D9D9" w:themeFill="background1" w:themeFillShade="D9"/>
            <w:vAlign w:val="center"/>
          </w:tcPr>
          <w:p w14:paraId="5896127C" w14:textId="41F424C6" w:rsidR="00F20AF0" w:rsidRPr="001E486E" w:rsidRDefault="00DA56E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계획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05000C2" w14:textId="77777777" w:rsidR="00F20AF0" w:rsidRPr="001E486E" w:rsidRDefault="00F20AF0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4330" w:type="dxa"/>
            <w:gridSpan w:val="2"/>
            <w:shd w:val="clear" w:color="auto" w:fill="D9D9D9" w:themeFill="background1" w:themeFillShade="D9"/>
            <w:vAlign w:val="center"/>
          </w:tcPr>
          <w:p w14:paraId="0A9CFCA1" w14:textId="3C00484F" w:rsidR="00F20AF0" w:rsidRDefault="00DA56E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구현</w:t>
            </w:r>
          </w:p>
        </w:tc>
      </w:tr>
      <w:tr w:rsidR="00E87F3A" w14:paraId="7D4BF62F" w14:textId="77777777" w:rsidTr="00F601B2">
        <w:trPr>
          <w:trHeight w:val="459"/>
        </w:trPr>
        <w:tc>
          <w:tcPr>
            <w:tcW w:w="2147" w:type="dxa"/>
            <w:shd w:val="clear" w:color="auto" w:fill="D9D9D9" w:themeFill="background1" w:themeFillShade="D9"/>
            <w:vAlign w:val="center"/>
          </w:tcPr>
          <w:p w14:paraId="1AB276EE" w14:textId="77777777" w:rsidR="00E87F3A" w:rsidRPr="001E486E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E486E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작업 목록</w: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4B894022" w14:textId="170312E9" w:rsidR="00E87F3A" w:rsidRPr="001E486E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E486E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적용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계획 </w:t>
            </w:r>
            <w:r w:rsidRPr="001E486E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0118BCF5" w14:textId="20F24004" w:rsidR="00E87F3A" w:rsidRPr="001E486E" w:rsidRDefault="00CB636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24E45D6" wp14:editId="6992BB77">
                      <wp:simplePos x="0" y="0"/>
                      <wp:positionH relativeFrom="column">
                        <wp:posOffset>92710</wp:posOffset>
                      </wp:positionH>
                      <wp:positionV relativeFrom="paragraph">
                        <wp:posOffset>464820</wp:posOffset>
                      </wp:positionV>
                      <wp:extent cx="384810" cy="228600"/>
                      <wp:effectExtent l="0" t="19050" r="34290" b="38100"/>
                      <wp:wrapNone/>
                      <wp:docPr id="14" name="오른쪽 화살표[R]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6942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type w14:anchorId="5FDCC7AD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오른쪽 화살표[R] 14" o:spid="_x0000_s1026" type="#_x0000_t13" style="position:absolute;left:0;text-align:left;margin-left:7.3pt;margin-top:36.6pt;width:30.3pt;height:1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" adj="14760,8970" fillcolor="black [3213]" strokecolor="black [3213]" strokeweight="1pt"/>
                  </w:pict>
                </mc:Fallback>
              </mc:AlternateContent>
            </w:r>
          </w:p>
        </w:tc>
        <w:tc>
          <w:tcPr>
            <w:tcW w:w="2126" w:type="dxa"/>
            <w:shd w:val="clear" w:color="auto" w:fill="D9D9D9" w:themeFill="background1" w:themeFillShade="D9"/>
            <w:vAlign w:val="center"/>
          </w:tcPr>
          <w:p w14:paraId="02909DD5" w14:textId="63FB274B" w:rsidR="00E87F3A" w:rsidRPr="001E486E" w:rsidRDefault="00434ED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작업 목록</w:t>
            </w:r>
          </w:p>
        </w:tc>
        <w:tc>
          <w:tcPr>
            <w:tcW w:w="2204" w:type="dxa"/>
            <w:shd w:val="clear" w:color="auto" w:fill="D9D9D9" w:themeFill="background1" w:themeFillShade="D9"/>
            <w:vAlign w:val="center"/>
          </w:tcPr>
          <w:p w14:paraId="6B6E309D" w14:textId="09434C69" w:rsidR="00E87F3A" w:rsidRPr="001E486E" w:rsidRDefault="00434ED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적용 패턴</w:t>
            </w:r>
          </w:p>
        </w:tc>
      </w:tr>
      <w:tr w:rsidR="00E87F3A" w14:paraId="4EB9A56D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663072B7" w14:textId="77777777" w:rsidR="00E87F3A" w:rsidRPr="008A18E9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주문 입력</w:t>
            </w:r>
          </w:p>
        </w:tc>
        <w:tc>
          <w:tcPr>
            <w:tcW w:w="2126" w:type="dxa"/>
            <w:vAlign w:val="center"/>
          </w:tcPr>
          <w:p w14:paraId="6BADCA3E" w14:textId="77777777" w:rsidR="00E87F3A" w:rsidRPr="008A18E9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커맨드 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380B25E3" w14:textId="1BB99BBF" w:rsidR="00E87F3A" w:rsidRPr="008A18E9" w:rsidRDefault="00CB6367" w:rsidP="00993DE4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04261E35" wp14:editId="64431485">
                      <wp:simplePos x="0" y="0"/>
                      <wp:positionH relativeFrom="column">
                        <wp:posOffset>100330</wp:posOffset>
                      </wp:positionH>
                      <wp:positionV relativeFrom="paragraph">
                        <wp:posOffset>631190</wp:posOffset>
                      </wp:positionV>
                      <wp:extent cx="384810" cy="228600"/>
                      <wp:effectExtent l="0" t="19050" r="34290" b="38100"/>
                      <wp:wrapNone/>
                      <wp:docPr id="23" name="오른쪽 화살표[R]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6942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05F3CCFE" id="오른쪽 화살표[R] 23" o:spid="_x0000_s1026" type="#_x0000_t13" style="position:absolute;left:0;text-align:left;margin-left:7.9pt;margin-top:49.7pt;width:30.3pt;height:18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" adj="14760,8970" fillcolor="black [3213]" strokecolor="black [3213]" strokeweight="1pt"/>
                  </w:pict>
                </mc:Fallback>
              </mc:AlternateConten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1CD03892" w14:textId="2DBD6195" w:rsidR="00E87F3A" w:rsidRPr="008A18E9" w:rsidRDefault="00512E42" w:rsidP="0089148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근퇴 관리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05349EB8" w14:textId="412EFF9C" w:rsidR="00E87F3A" w:rsidRPr="008A18E9" w:rsidRDefault="00512E42" w:rsidP="0089148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커맨드 패턴</w:t>
            </w:r>
          </w:p>
        </w:tc>
      </w:tr>
      <w:tr w:rsidR="00E87F3A" w14:paraId="1BB195B3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430C235C" w14:textId="77777777" w:rsidR="00E87F3A" w:rsidRPr="008A18E9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주문한 영수증 관리</w:t>
            </w:r>
          </w:p>
        </w:tc>
        <w:tc>
          <w:tcPr>
            <w:tcW w:w="2126" w:type="dxa"/>
            <w:vAlign w:val="center"/>
          </w:tcPr>
          <w:p w14:paraId="43B55551" w14:textId="77777777" w:rsidR="00E87F3A" w:rsidRPr="008A18E9" w:rsidRDefault="00E87F3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옵저버 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1EDBA751" w14:textId="1A21666E" w:rsidR="00E87F3A" w:rsidRPr="008A18E9" w:rsidRDefault="00CB6367" w:rsidP="0026371E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4F2F13D0" wp14:editId="7C770E7A">
                      <wp:simplePos x="0" y="0"/>
                      <wp:positionH relativeFrom="column">
                        <wp:posOffset>107950</wp:posOffset>
                      </wp:positionH>
                      <wp:positionV relativeFrom="paragraph">
                        <wp:posOffset>643890</wp:posOffset>
                      </wp:positionV>
                      <wp:extent cx="384810" cy="228600"/>
                      <wp:effectExtent l="0" t="19050" r="34290" b="38100"/>
                      <wp:wrapNone/>
                      <wp:docPr id="32" name="오른쪽 화살표[R]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6942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12330C9C" id="오른쪽 화살표[R] 32" o:spid="_x0000_s1026" type="#_x0000_t13" style="position:absolute;left:0;text-align:left;margin-left:8.5pt;margin-top:50.7pt;width:30.3pt;height:18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" adj="14760,8970" fillcolor="black [3213]" strokecolor="black [3213]" strokeweight="1pt"/>
                  </w:pict>
                </mc:Fallback>
              </mc:AlternateConten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2E37D22F" w14:textId="68E79739" w:rsidR="00E87F3A" w:rsidRPr="008A18E9" w:rsidRDefault="003C7A49" w:rsidP="0089148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메뉴 등록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1E96D68D" w14:textId="0E9E9E8F" w:rsidR="00E87F3A" w:rsidRPr="008A18E9" w:rsidRDefault="003C7A49" w:rsidP="0089148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옵저버 패턴</w:t>
            </w:r>
          </w:p>
        </w:tc>
      </w:tr>
      <w:tr w:rsidR="006A18BA" w14:paraId="2F54BE99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06C8A988" w14:textId="7777777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결제 관리</w:t>
            </w:r>
          </w:p>
        </w:tc>
        <w:tc>
          <w:tcPr>
            <w:tcW w:w="2126" w:type="dxa"/>
            <w:vAlign w:val="center"/>
          </w:tcPr>
          <w:p w14:paraId="5B1C6E0B" w14:textId="7777777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스트래티지 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45149BD6" w14:textId="75BACB9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32E276B" w14:textId="0B2DC071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입력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6CB67934" w14:textId="753C5F3A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스트레티지 패턴</w:t>
            </w:r>
          </w:p>
        </w:tc>
      </w:tr>
      <w:tr w:rsidR="006A18BA" w14:paraId="2B8A471E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6120AD0D" w14:textId="7777777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추가 주문</w:t>
            </w:r>
          </w:p>
        </w:tc>
        <w:tc>
          <w:tcPr>
            <w:tcW w:w="2126" w:type="dxa"/>
            <w:vAlign w:val="center"/>
          </w:tcPr>
          <w:p w14:paraId="3D9BB1C7" w14:textId="7777777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데코레이터 패턴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7ECEA0BE" w14:textId="2FD5C05A" w:rsidR="006A18BA" w:rsidRPr="008A18E9" w:rsidRDefault="00DA6195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3C7C28CC" wp14:editId="27A572F8">
                      <wp:simplePos x="0" y="0"/>
                      <wp:positionH relativeFrom="column">
                        <wp:posOffset>130175</wp:posOffset>
                      </wp:positionH>
                      <wp:positionV relativeFrom="paragraph">
                        <wp:posOffset>699770</wp:posOffset>
                      </wp:positionV>
                      <wp:extent cx="384810" cy="228600"/>
                      <wp:effectExtent l="0" t="19050" r="34290" b="38100"/>
                      <wp:wrapNone/>
                      <wp:docPr id="20" name="오른쪽 화살표[R]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9835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55B093AD" id="오른쪽 화살표[R] 20" o:spid="_x0000_s1026" type="#_x0000_t13" style="position:absolute;left:0;text-align:left;margin-left:10.25pt;margin-top:55.1pt;width:30.3pt;height:18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" adj="14760,8658" fillcolor="black [3213]" strokecolor="black [3213]" strokeweight="1pt"/>
                  </w:pict>
                </mc:Fallback>
              </mc:AlternateContent>
            </w: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58244" behindDoc="0" locked="0" layoutInCell="1" allowOverlap="1" wp14:anchorId="6B2BFFB4" wp14:editId="7E734831">
                      <wp:simplePos x="0" y="0"/>
                      <wp:positionH relativeFrom="column">
                        <wp:posOffset>107950</wp:posOffset>
                      </wp:positionH>
                      <wp:positionV relativeFrom="paragraph">
                        <wp:posOffset>139700</wp:posOffset>
                      </wp:positionV>
                      <wp:extent cx="384810" cy="228600"/>
                      <wp:effectExtent l="0" t="19050" r="34290" b="38100"/>
                      <wp:wrapNone/>
                      <wp:docPr id="33" name="오른쪽 화살표[R]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810" cy="228600"/>
                              </a:xfrm>
                              <a:prstGeom prst="rightArrow">
                                <a:avLst>
                                  <a:gd name="adj1" fmla="val 16942"/>
                                  <a:gd name="adj2" fmla="val 53306"/>
                                </a:avLst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rto="http://schemas.microsoft.com/office/word/2006/arto">
                  <w:pict>
                    <v:shape w14:anchorId="10DDC859" id="오른쪽 화살표[R] 33" o:spid="_x0000_s1026" type="#_x0000_t13" style="position:absolute;left:0;text-align:left;margin-left:8.5pt;margin-top:11pt;width:30.3pt;height:1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" adj="14760,8970" fillcolor="black [3213]" strokecolor="black [3213]" strokeweight="1pt"/>
                  </w:pict>
                </mc:Fallback>
              </mc:AlternateConten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58EBE92D" w14:textId="55B1AB19" w:rsidR="006A18BA" w:rsidRPr="008A18E9" w:rsidRDefault="00D94F6B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조회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18FFE1E8" w14:textId="0ABC8E31" w:rsidR="006A18BA" w:rsidRPr="008A18E9" w:rsidRDefault="00AD07C4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데</w:t>
            </w:r>
            <w:r w:rsidR="00D94F6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코레이터 패턴</w:t>
            </w:r>
          </w:p>
        </w:tc>
      </w:tr>
      <w:tr w:rsidR="006A18BA" w14:paraId="48974C3A" w14:textId="77777777" w:rsidTr="00026CAD">
        <w:trPr>
          <w:trHeight w:val="964"/>
        </w:trPr>
        <w:tc>
          <w:tcPr>
            <w:tcW w:w="2147" w:type="dxa"/>
            <w:vAlign w:val="center"/>
          </w:tcPr>
          <w:p w14:paraId="72D70876" w14:textId="77777777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8A18E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주방 및 주문 관리</w:t>
            </w:r>
          </w:p>
        </w:tc>
        <w:tc>
          <w:tcPr>
            <w:tcW w:w="2126" w:type="dxa"/>
            <w:vAlign w:val="center"/>
          </w:tcPr>
          <w:p w14:paraId="3E6C8A68" w14:textId="1ACBACD3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미정</w:t>
            </w:r>
          </w:p>
        </w:tc>
        <w:tc>
          <w:tcPr>
            <w:tcW w:w="1134" w:type="dxa"/>
            <w:tcBorders>
              <w:top w:val="nil"/>
              <w:bottom w:val="nil"/>
            </w:tcBorders>
            <w:shd w:val="clear" w:color="auto" w:fill="auto"/>
            <w:vAlign w:val="center"/>
          </w:tcPr>
          <w:p w14:paraId="5D651CC8" w14:textId="00289481" w:rsidR="006A18BA" w:rsidRPr="008A18E9" w:rsidRDefault="006A18BA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126" w:type="dxa"/>
            <w:shd w:val="clear" w:color="auto" w:fill="auto"/>
            <w:vAlign w:val="center"/>
          </w:tcPr>
          <w:p w14:paraId="3269BB92" w14:textId="0EC87D5C" w:rsidR="006A18BA" w:rsidRPr="008A18E9" w:rsidRDefault="00E7582D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등록</w:t>
            </w:r>
          </w:p>
        </w:tc>
        <w:tc>
          <w:tcPr>
            <w:tcW w:w="2204" w:type="dxa"/>
            <w:shd w:val="clear" w:color="auto" w:fill="auto"/>
            <w:vAlign w:val="center"/>
          </w:tcPr>
          <w:p w14:paraId="65069537" w14:textId="39A79F54" w:rsidR="006A18BA" w:rsidRPr="008A18E9" w:rsidRDefault="00E7582D" w:rsidP="006A18B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팩토리 패턴</w:t>
            </w:r>
          </w:p>
        </w:tc>
      </w:tr>
    </w:tbl>
    <w:p w14:paraId="7E9E31DB" w14:textId="77777777" w:rsidR="00301E13" w:rsidRPr="001E486E" w:rsidRDefault="00301E13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3B8BF65" w14:textId="77777777" w:rsidR="004E3C4E" w:rsidRDefault="004E3C4E" w:rsidP="0077190B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333AAF" w14:paraId="4E60A93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C2F1041" w14:textId="5E158CAC" w:rsidR="00333AAF" w:rsidRPr="005C1A09" w:rsidRDefault="00333AAF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C1A0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EB010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554" w:type="dxa"/>
            <w:vAlign w:val="center"/>
          </w:tcPr>
          <w:p w14:paraId="448F73F7" w14:textId="03E052EA" w:rsidR="00333AAF" w:rsidRPr="005C1A09" w:rsidRDefault="00B6221B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정의,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약어</w:t>
            </w:r>
          </w:p>
        </w:tc>
      </w:tr>
    </w:tbl>
    <w:p w14:paraId="6D487EB1" w14:textId="77777777" w:rsidR="00333AAF" w:rsidRDefault="00333AA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06" w:type="dxa"/>
        <w:tblInd w:w="279" w:type="dxa"/>
        <w:tblLook w:val="04A0" w:firstRow="1" w:lastRow="0" w:firstColumn="1" w:lastColumn="0" w:noHBand="0" w:noVBand="1"/>
      </w:tblPr>
      <w:tblGrid>
        <w:gridCol w:w="1984"/>
        <w:gridCol w:w="8222"/>
      </w:tblGrid>
      <w:tr w:rsidR="007D52E5" w14:paraId="09AB19CC" w14:textId="77777777" w:rsidTr="00EA4AF1">
        <w:trPr>
          <w:trHeight w:val="454"/>
        </w:trPr>
        <w:tc>
          <w:tcPr>
            <w:tcW w:w="1984" w:type="dxa"/>
            <w:shd w:val="clear" w:color="auto" w:fill="D9D9D9" w:themeFill="background1" w:themeFillShade="D9"/>
            <w:vAlign w:val="center"/>
          </w:tcPr>
          <w:p w14:paraId="2B91BACF" w14:textId="77777777" w:rsidR="007D52E5" w:rsidRPr="00B876A9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정의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&amp; </w:t>
            </w:r>
            <w:r w:rsidRPr="00B876A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약어</w:t>
            </w:r>
          </w:p>
        </w:tc>
        <w:tc>
          <w:tcPr>
            <w:tcW w:w="8222" w:type="dxa"/>
            <w:shd w:val="clear" w:color="auto" w:fill="D9D9D9" w:themeFill="background1" w:themeFillShade="D9"/>
            <w:vAlign w:val="center"/>
          </w:tcPr>
          <w:p w14:paraId="10B84E93" w14:textId="77777777" w:rsidR="007D52E5" w:rsidRPr="00B876A9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876A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설명</w:t>
            </w:r>
          </w:p>
        </w:tc>
      </w:tr>
      <w:tr w:rsidR="007D52E5" w14:paraId="29A0A020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04096A06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B7DA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POS </w:t>
            </w:r>
            <w:r w:rsidRPr="00BB7DA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시스템</w:t>
            </w:r>
          </w:p>
        </w:tc>
        <w:tc>
          <w:tcPr>
            <w:tcW w:w="8222" w:type="dxa"/>
            <w:vAlign w:val="center"/>
          </w:tcPr>
          <w:p w14:paraId="78352385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CC200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Point of Sale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의 약어로,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비즈니스 사업에 필요한 재정 및 관리 작업을 처리해준다.</w:t>
            </w:r>
          </w:p>
        </w:tc>
      </w:tr>
      <w:tr w:rsidR="007D52E5" w14:paraId="510F3A7D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122BBA61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B7DA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동백전</w:t>
            </w:r>
          </w:p>
        </w:tc>
        <w:tc>
          <w:tcPr>
            <w:tcW w:w="8222" w:type="dxa"/>
            <w:vAlign w:val="center"/>
          </w:tcPr>
          <w:p w14:paraId="3299CB0B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소상공인과 시민,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전통시장이 함께 소비의 선순환을 만들어 주는 부산지역화폐</w:t>
            </w:r>
          </w:p>
        </w:tc>
      </w:tr>
      <w:tr w:rsidR="007D52E5" w14:paraId="67A87A04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5043B0EA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B7DA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누비전</w:t>
            </w:r>
          </w:p>
        </w:tc>
        <w:tc>
          <w:tcPr>
            <w:tcW w:w="8222" w:type="dxa"/>
            <w:vAlign w:val="center"/>
          </w:tcPr>
          <w:p w14:paraId="4FE6E33D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5675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소상공인의 매출증대와 지역소비를 통한 지역경제 활성화를 위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한 창원지역화폐</w:t>
            </w:r>
          </w:p>
        </w:tc>
      </w:tr>
      <w:tr w:rsidR="007D52E5" w14:paraId="6407316B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455DEA02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B7DA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CRM</w:t>
            </w:r>
          </w:p>
        </w:tc>
        <w:tc>
          <w:tcPr>
            <w:tcW w:w="8222" w:type="dxa"/>
            <w:vAlign w:val="center"/>
          </w:tcPr>
          <w:p w14:paraId="3EE7208C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373F0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Customer Relationship Management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의 약어로,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고</w:t>
            </w:r>
            <w:r w:rsidRPr="00373F0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객과의 관계를 관리하는</w:t>
            </w:r>
          </w:p>
          <w:p w14:paraId="43D88230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373F0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소프트웨어 시스템</w:t>
            </w:r>
          </w:p>
        </w:tc>
      </w:tr>
      <w:tr w:rsidR="007D52E5" w14:paraId="4F0494E2" w14:textId="77777777" w:rsidTr="00EA4AF1">
        <w:trPr>
          <w:trHeight w:val="720"/>
        </w:trPr>
        <w:tc>
          <w:tcPr>
            <w:tcW w:w="1984" w:type="dxa"/>
            <w:vAlign w:val="center"/>
          </w:tcPr>
          <w:p w14:paraId="02FFC8BD" w14:textId="77777777" w:rsidR="007D52E5" w:rsidRPr="00BB7DA4" w:rsidRDefault="007D52E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B7DA4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SKU</w:t>
            </w:r>
          </w:p>
        </w:tc>
        <w:tc>
          <w:tcPr>
            <w:tcW w:w="8222" w:type="dxa"/>
            <w:vAlign w:val="center"/>
          </w:tcPr>
          <w:p w14:paraId="29C4BF99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034F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Stock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K</w:t>
            </w:r>
            <w:r w:rsidRPr="00034F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eeping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U</w:t>
            </w:r>
            <w:r w:rsidRPr="00034F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nit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의 약어로,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재고를 관리하는 데에 있어서 필요한 데이터를</w:t>
            </w:r>
          </w:p>
          <w:p w14:paraId="7BF70841" w14:textId="77777777" w:rsidR="007D52E5" w:rsidRDefault="007D52E5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판별하는 코드</w:t>
            </w:r>
          </w:p>
        </w:tc>
      </w:tr>
    </w:tbl>
    <w:p w14:paraId="5D157156" w14:textId="53F39EC4" w:rsidR="00250488" w:rsidRDefault="00250488" w:rsidP="000F1697">
      <w:pPr>
        <w:autoSpaceDE w:val="0"/>
        <w:autoSpaceDN w:val="0"/>
      </w:pPr>
    </w:p>
    <w:p w14:paraId="441EB1A0" w14:textId="77777777" w:rsidR="00250488" w:rsidRDefault="00250488" w:rsidP="000F1697">
      <w:pPr>
        <w:autoSpaceDE w:val="0"/>
        <w:autoSpaceDN w:val="0"/>
      </w:pPr>
      <w:r>
        <w:br w:type="page"/>
      </w:r>
    </w:p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5A3724" w14:paraId="5FD4CB61" w14:textId="77777777" w:rsidTr="00026CAD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28803D88" w14:textId="0BC2AD0F" w:rsidR="005A3724" w:rsidRPr="005C1A09" w:rsidRDefault="00F202C6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2</w:t>
            </w:r>
          </w:p>
        </w:tc>
        <w:tc>
          <w:tcPr>
            <w:tcW w:w="9781" w:type="dxa"/>
            <w:vAlign w:val="center"/>
          </w:tcPr>
          <w:p w14:paraId="5AC5582E" w14:textId="024FFA24" w:rsidR="005A3724" w:rsidRPr="005C1A09" w:rsidRDefault="00F36A74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자원 및 </w:t>
            </w:r>
            <w:r w:rsidR="003A661F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인력</w:t>
            </w:r>
          </w:p>
        </w:tc>
      </w:tr>
    </w:tbl>
    <w:p w14:paraId="5347F82F" w14:textId="77777777" w:rsidR="005A3724" w:rsidRDefault="005A3724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5A3724" w14:paraId="4CF2F5BE" w14:textId="77777777" w:rsidTr="00C23A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0B090CBA" w14:textId="06B3756E" w:rsidR="005A3724" w:rsidRPr="005C1A09" w:rsidRDefault="00F202C6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  <w:r w:rsidR="005A372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7539FEDA" w14:textId="20815968" w:rsidR="005A3724" w:rsidRPr="005C1A09" w:rsidRDefault="00345E9A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345E9A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비용</w:t>
            </w:r>
            <w:r w:rsidRPr="00345E9A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(LOC)</w:t>
            </w:r>
          </w:p>
        </w:tc>
      </w:tr>
    </w:tbl>
    <w:p w14:paraId="1FCA604E" w14:textId="2568421B" w:rsidR="005A3724" w:rsidRDefault="005A3724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10" w:type="dxa"/>
        <w:tblLook w:val="04A0" w:firstRow="1" w:lastRow="0" w:firstColumn="1" w:lastColumn="0" w:noHBand="0" w:noVBand="1"/>
      </w:tblPr>
      <w:tblGrid>
        <w:gridCol w:w="10133"/>
      </w:tblGrid>
      <w:tr w:rsidR="00E45EE3" w:rsidRPr="00B876A9" w14:paraId="4FC9D20D" w14:textId="77777777" w:rsidTr="00C5184F">
        <w:trPr>
          <w:trHeight w:val="340"/>
        </w:trPr>
        <w:tc>
          <w:tcPr>
            <w:tcW w:w="10133" w:type="dxa"/>
            <w:shd w:val="clear" w:color="auto" w:fill="D9D9D9" w:themeFill="background1" w:themeFillShade="D9"/>
            <w:vAlign w:val="center"/>
          </w:tcPr>
          <w:p w14:paraId="79A526AE" w14:textId="77777777" w:rsidR="00E45EE3" w:rsidRPr="00B876A9" w:rsidRDefault="00E45EE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L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OC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산정 계산식 </w:t>
            </w:r>
          </w:p>
        </w:tc>
      </w:tr>
      <w:tr w:rsidR="00E45EE3" w14:paraId="303876ED" w14:textId="77777777" w:rsidTr="00C5184F">
        <w:trPr>
          <w:trHeight w:val="720"/>
        </w:trPr>
        <w:tc>
          <w:tcPr>
            <w:tcW w:w="10133" w:type="dxa"/>
            <w:vAlign w:val="center"/>
          </w:tcPr>
          <w:p w14:paraId="0C8C2BD8" w14:textId="77777777" w:rsidR="00E45EE3" w:rsidRPr="00167D83" w:rsidRDefault="00E45EE3" w:rsidP="004C20B3">
            <w:pPr>
              <w:pStyle w:val="a4"/>
              <w:numPr>
                <w:ilvl w:val="0"/>
                <w:numId w:val="10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67D83">
              <w:rPr>
                <w:rFonts w:ascii="맑은 고딕" w:eastAsia="맑은 고딕" w:hAnsi="맑은 고딕" w:cs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노력</w:t>
            </w:r>
            <w:r w:rsidRPr="00167D8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167D83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(M/M)</w:t>
            </w:r>
          </w:p>
          <w:p w14:paraId="787ABF41" w14:textId="5E889F5E" w:rsidR="00E45EE3" w:rsidRDefault="00E45EE3" w:rsidP="004C20B3">
            <w:pPr>
              <w:pStyle w:val="a4"/>
              <w:numPr>
                <w:ilvl w:val="1"/>
                <w:numId w:val="10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E222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참여인원 </w:t>
            </w:r>
            <w:r w:rsidRPr="00E222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x </w:t>
            </w:r>
            <w:r w:rsidRPr="00E222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 기간</w:t>
            </w:r>
          </w:p>
          <w:p w14:paraId="18080CE3" w14:textId="77777777" w:rsidR="00E45EE3" w:rsidRPr="00167D83" w:rsidRDefault="00E45EE3" w:rsidP="004C20B3">
            <w:pPr>
              <w:pStyle w:val="a4"/>
              <w:numPr>
                <w:ilvl w:val="0"/>
                <w:numId w:val="10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67D8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개발비용</w:t>
            </w:r>
          </w:p>
          <w:p w14:paraId="07E32614" w14:textId="77777777" w:rsidR="00E45EE3" w:rsidRPr="00E222EC" w:rsidRDefault="00E45EE3" w:rsidP="004C20B3">
            <w:pPr>
              <w:pStyle w:val="a4"/>
              <w:numPr>
                <w:ilvl w:val="1"/>
                <w:numId w:val="10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노력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x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단위비용(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인당 월평균 인건비)</w:t>
            </w:r>
          </w:p>
        </w:tc>
      </w:tr>
    </w:tbl>
    <w:p w14:paraId="6435A91A" w14:textId="77777777" w:rsidR="00E45EE3" w:rsidRDefault="00E45EE3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10" w:type="dxa"/>
        <w:tblLook w:val="04A0" w:firstRow="1" w:lastRow="0" w:firstColumn="1" w:lastColumn="0" w:noHBand="0" w:noVBand="1"/>
      </w:tblPr>
      <w:tblGrid>
        <w:gridCol w:w="10133"/>
      </w:tblGrid>
      <w:tr w:rsidR="00FF4640" w:rsidRPr="00B876A9" w14:paraId="29848871" w14:textId="77777777" w:rsidTr="00C5184F">
        <w:trPr>
          <w:trHeight w:val="340"/>
        </w:trPr>
        <w:tc>
          <w:tcPr>
            <w:tcW w:w="10133" w:type="dxa"/>
            <w:shd w:val="clear" w:color="auto" w:fill="D9D9D9" w:themeFill="background1" w:themeFillShade="D9"/>
            <w:vAlign w:val="center"/>
          </w:tcPr>
          <w:p w14:paraId="6BD01A0E" w14:textId="77777777" w:rsidR="00FF4640" w:rsidRPr="00B876A9" w:rsidRDefault="00FF464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L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OC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산정 과정 </w:t>
            </w:r>
          </w:p>
        </w:tc>
      </w:tr>
      <w:tr w:rsidR="00FF4640" w14:paraId="43B47F82" w14:textId="77777777" w:rsidTr="00C5184F">
        <w:trPr>
          <w:trHeight w:val="720"/>
        </w:trPr>
        <w:tc>
          <w:tcPr>
            <w:tcW w:w="10133" w:type="dxa"/>
            <w:vAlign w:val="center"/>
          </w:tcPr>
          <w:p w14:paraId="5C732C8B" w14:textId="77777777" w:rsidR="00FF4640" w:rsidRDefault="00FF4640" w:rsidP="00547CCA">
            <w:pPr>
              <w:pStyle w:val="a4"/>
              <w:numPr>
                <w:ilvl w:val="0"/>
                <w:numId w:val="6"/>
              </w:numPr>
              <w:autoSpaceDE w:val="0"/>
              <w:autoSpaceDN w:val="0"/>
              <w:ind w:leftChars="0" w:left="400" w:hanging="40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노력 산정</w:t>
            </w:r>
          </w:p>
          <w:p w14:paraId="4980B400" w14:textId="77777777" w:rsidR="00FF4640" w:rsidRDefault="00FF4640" w:rsidP="00547CCA">
            <w:pPr>
              <w:pStyle w:val="a4"/>
              <w:numPr>
                <w:ilvl w:val="1"/>
                <w:numId w:val="6"/>
              </w:numPr>
              <w:autoSpaceDE w:val="0"/>
              <w:autoSpaceDN w:val="0"/>
              <w:ind w:leftChars="0" w:left="40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F9634F"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  <w:t>4(M/M) = 4 x 1</w:t>
            </w:r>
          </w:p>
          <w:p w14:paraId="6986463B" w14:textId="77777777" w:rsidR="00FF4640" w:rsidRPr="0000315C" w:rsidRDefault="00FF4640" w:rsidP="00547CCA">
            <w:pPr>
              <w:pStyle w:val="a4"/>
              <w:numPr>
                <w:ilvl w:val="0"/>
                <w:numId w:val="6"/>
              </w:numPr>
              <w:autoSpaceDE w:val="0"/>
              <w:autoSpaceDN w:val="0"/>
              <w:ind w:leftChars="0" w:left="400" w:hanging="40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 비용 산정</w:t>
            </w:r>
          </w:p>
          <w:p w14:paraId="5F41244B" w14:textId="77777777" w:rsidR="00FF4640" w:rsidRPr="0000315C" w:rsidRDefault="00FF4640" w:rsidP="00547CCA">
            <w:pPr>
              <w:pStyle w:val="a4"/>
              <w:numPr>
                <w:ilvl w:val="1"/>
                <w:numId w:val="7"/>
              </w:numPr>
              <w:autoSpaceDE w:val="0"/>
              <w:autoSpaceDN w:val="0"/>
              <w:ind w:leftChars="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개발 비용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= 4 x (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최저시급(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9,160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원*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5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 (근무시간))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x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(일주일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:5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일)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x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(한달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4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주기준)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)</w:t>
            </w:r>
          </w:p>
          <w:p w14:paraId="611A296F" w14:textId="77777777" w:rsidR="00FF4640" w:rsidRPr="0000315C" w:rsidRDefault="00FF4640" w:rsidP="00547CCA">
            <w:pPr>
              <w:pStyle w:val="a4"/>
              <w:numPr>
                <w:ilvl w:val="1"/>
                <w:numId w:val="7"/>
              </w:numPr>
              <w:autoSpaceDE w:val="0"/>
              <w:autoSpaceDN w:val="0"/>
              <w:ind w:leftChars="0"/>
              <w:rPr>
                <w:rFonts w:ascii="맑은 고딕" w:eastAsia="맑은 고딕" w:hAnsi="맑은 고딕" w:cs="바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3,664,000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원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= (4 x (45,800 x 5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x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4))</w:t>
            </w:r>
          </w:p>
        </w:tc>
      </w:tr>
    </w:tbl>
    <w:p w14:paraId="0DF7FDE5" w14:textId="757F2F89" w:rsidR="00A92963" w:rsidRDefault="00A92963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10" w:type="dxa"/>
        <w:tblLook w:val="04A0" w:firstRow="1" w:lastRow="0" w:firstColumn="1" w:lastColumn="0" w:noHBand="0" w:noVBand="1"/>
      </w:tblPr>
      <w:tblGrid>
        <w:gridCol w:w="10133"/>
      </w:tblGrid>
      <w:tr w:rsidR="00EF723E" w:rsidRPr="00B876A9" w14:paraId="7792540E" w14:textId="77777777" w:rsidTr="00C5184F">
        <w:trPr>
          <w:trHeight w:val="340"/>
        </w:trPr>
        <w:tc>
          <w:tcPr>
            <w:tcW w:w="10133" w:type="dxa"/>
            <w:shd w:val="clear" w:color="auto" w:fill="D9D9D9" w:themeFill="background1" w:themeFillShade="D9"/>
            <w:vAlign w:val="center"/>
          </w:tcPr>
          <w:p w14:paraId="094A0444" w14:textId="7A7D377B" w:rsidR="00EF723E" w:rsidRPr="00B876A9" w:rsidRDefault="00EF723E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최종 개발 비용</w:t>
            </w:r>
          </w:p>
        </w:tc>
      </w:tr>
      <w:tr w:rsidR="00EF723E" w:rsidRPr="00106BC9" w14:paraId="21748938" w14:textId="77777777" w:rsidTr="00C5184F">
        <w:trPr>
          <w:trHeight w:val="720"/>
        </w:trPr>
        <w:tc>
          <w:tcPr>
            <w:tcW w:w="10133" w:type="dxa"/>
            <w:vAlign w:val="center"/>
          </w:tcPr>
          <w:p w14:paraId="43AF957F" w14:textId="77777777" w:rsidR="00EF723E" w:rsidRDefault="00EF723E" w:rsidP="00547CCA">
            <w:pPr>
              <w:pStyle w:val="a4"/>
              <w:numPr>
                <w:ilvl w:val="0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6413C">
              <w:rPr>
                <w:rFonts w:ascii="맑은 고딕" w:eastAsia="맑은 고딕" w:hAnsi="맑은 고딕" w:cs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최종</w:t>
            </w:r>
            <w:r w:rsidRPr="007641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개발 비용 (</w:t>
            </w:r>
            <w:r w:rsidRPr="007641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4</w:t>
            </w:r>
            <w:r w:rsidRPr="007641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인 개발자 기준)</w:t>
            </w:r>
          </w:p>
          <w:p w14:paraId="4206FF14" w14:textId="25745317" w:rsidR="00EF723E" w:rsidRPr="0076413C" w:rsidRDefault="00EF723E" w:rsidP="00547CCA">
            <w:pPr>
              <w:pStyle w:val="a4"/>
              <w:numPr>
                <w:ilvl w:val="1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총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3,664,000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원</w:t>
            </w:r>
            <w:r w:rsidR="00BA65A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예상</w:t>
            </w:r>
          </w:p>
        </w:tc>
      </w:tr>
    </w:tbl>
    <w:p w14:paraId="58DEEC5C" w14:textId="56F5AFDF" w:rsidR="00995C64" w:rsidRDefault="00995C64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CB62C8" w14:paraId="4EFECFA1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B1E5F42" w14:textId="6889194C" w:rsidR="00CB62C8" w:rsidRPr="005C1A09" w:rsidRDefault="00CB62C8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2.</w:t>
            </w:r>
            <w:r w:rsidR="00D354A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554" w:type="dxa"/>
            <w:vAlign w:val="center"/>
          </w:tcPr>
          <w:p w14:paraId="57395F03" w14:textId="5AE254CD" w:rsidR="00CB62C8" w:rsidRPr="005C1A09" w:rsidRDefault="00CB62C8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 인력</w:t>
            </w:r>
          </w:p>
        </w:tc>
      </w:tr>
    </w:tbl>
    <w:p w14:paraId="605CCE85" w14:textId="77777777" w:rsidR="004A311B" w:rsidRDefault="004A311B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46" w:type="dxa"/>
        <w:tblInd w:w="210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4"/>
        <w:gridCol w:w="2031"/>
        <w:gridCol w:w="2030"/>
        <w:gridCol w:w="2030"/>
        <w:gridCol w:w="2031"/>
      </w:tblGrid>
      <w:tr w:rsidR="005B3A3D" w14:paraId="641FB132" w14:textId="71F33BD1" w:rsidTr="00087D6A">
        <w:tc>
          <w:tcPr>
            <w:tcW w:w="10246" w:type="dxa"/>
            <w:gridSpan w:val="5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1B4AC062" w14:textId="3CE2963D" w:rsidR="005B3A3D" w:rsidRPr="00B04E79" w:rsidRDefault="005B3A3D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인력 별 </w:t>
            </w:r>
            <w:r w:rsidR="00E46DD8"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</w:t>
            </w: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요 개발 담당</w:t>
            </w:r>
          </w:p>
        </w:tc>
      </w:tr>
      <w:tr w:rsidR="00A51AB2" w14:paraId="0E1F4AF4" w14:textId="77777777" w:rsidTr="00087D6A">
        <w:tc>
          <w:tcPr>
            <w:tcW w:w="2124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4831E72" w14:textId="3E9C511E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총 개발 인원</w:t>
            </w:r>
          </w:p>
        </w:tc>
        <w:tc>
          <w:tcPr>
            <w:tcW w:w="8122" w:type="dxa"/>
            <w:gridSpan w:val="4"/>
            <w:tcBorders>
              <w:left w:val="single" w:sz="8" w:space="0" w:color="auto"/>
            </w:tcBorders>
            <w:shd w:val="clear" w:color="auto" w:fill="auto"/>
            <w:vAlign w:val="center"/>
          </w:tcPr>
          <w:p w14:paraId="4BE43DAF" w14:textId="36924458" w:rsidR="00493B20" w:rsidRPr="00493B20" w:rsidRDefault="00473C5E" w:rsidP="00493B2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4명</w:t>
            </w:r>
          </w:p>
        </w:tc>
      </w:tr>
      <w:tr w:rsidR="00A51AB2" w14:paraId="4EBDD5B2" w14:textId="4D03111B" w:rsidTr="00087D6A">
        <w:tc>
          <w:tcPr>
            <w:tcW w:w="212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2EDDAF32" w14:textId="035A188B" w:rsidR="00473C5E" w:rsidRPr="00B04E79" w:rsidRDefault="00AC088C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br w:type="page"/>
            </w:r>
            <w:r w:rsidR="00473C5E"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이름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0996D773" w14:textId="7F0688B8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조진혁</w:t>
            </w:r>
          </w:p>
        </w:tc>
        <w:tc>
          <w:tcPr>
            <w:tcW w:w="2030" w:type="dxa"/>
            <w:vAlign w:val="center"/>
          </w:tcPr>
          <w:p w14:paraId="7AD418C9" w14:textId="24413CB8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  <w:tc>
          <w:tcPr>
            <w:tcW w:w="2030" w:type="dxa"/>
            <w:vAlign w:val="center"/>
          </w:tcPr>
          <w:p w14:paraId="35C7D832" w14:textId="5DEBE16D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  <w:tc>
          <w:tcPr>
            <w:tcW w:w="2031" w:type="dxa"/>
          </w:tcPr>
          <w:p w14:paraId="09B42828" w14:textId="0E253C2F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</w:tr>
      <w:tr w:rsidR="00A51AB2" w14:paraId="299C01AF" w14:textId="77777777" w:rsidTr="00087D6A">
        <w:tc>
          <w:tcPr>
            <w:tcW w:w="2124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A4B94FF" w14:textId="70071C58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사진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209FE3FD" w14:textId="6485EB95" w:rsidR="00A63AEA" w:rsidRDefault="00AB5F86" w:rsidP="00F906E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04462B1" wp14:editId="67C14C03">
                  <wp:extent cx="1018911" cy="1235794"/>
                  <wp:effectExtent l="0" t="0" r="0" b="254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1461" cy="125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0" w:type="dxa"/>
            <w:vAlign w:val="center"/>
          </w:tcPr>
          <w:p w14:paraId="30FA2339" w14:textId="68262756" w:rsidR="00473C5E" w:rsidRDefault="00A51AB2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05288F1" wp14:editId="68DFB922">
                  <wp:extent cx="951086" cy="1153531"/>
                  <wp:effectExtent l="0" t="0" r="1905" b="889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7296" cy="1161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0" w:type="dxa"/>
            <w:vAlign w:val="center"/>
          </w:tcPr>
          <w:p w14:paraId="07261209" w14:textId="6C6F2815" w:rsidR="00473C5E" w:rsidRDefault="00A51AB2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F61A283" wp14:editId="0F2923A3">
                  <wp:extent cx="996327" cy="1208403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7671" cy="1222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1" w:type="dxa"/>
          </w:tcPr>
          <w:p w14:paraId="5A8E8BF4" w14:textId="479C127B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97DDEE3" wp14:editId="1AE226F3">
                  <wp:extent cx="971336" cy="1178449"/>
                  <wp:effectExtent l="0" t="0" r="635" b="317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2801" cy="1192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AB2" w14:paraId="55F12508" w14:textId="77777777" w:rsidTr="00087D6A">
        <w:tc>
          <w:tcPr>
            <w:tcW w:w="2124" w:type="dxa"/>
            <w:tcBorders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679CAC5" w14:textId="5B2E6278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프로젝트 담당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1964C24F" w14:textId="2C1C0A98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팀장</w:t>
            </w:r>
          </w:p>
        </w:tc>
        <w:tc>
          <w:tcPr>
            <w:tcW w:w="2030" w:type="dxa"/>
            <w:vAlign w:val="center"/>
          </w:tcPr>
          <w:p w14:paraId="6AA304FF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보고서 검토</w:t>
            </w:r>
          </w:p>
          <w:p w14:paraId="497F02E7" w14:textId="0C65E992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030" w:type="dxa"/>
            <w:vAlign w:val="center"/>
          </w:tcPr>
          <w:p w14:paraId="5FEF6B45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보고서 작성</w:t>
            </w:r>
          </w:p>
          <w:p w14:paraId="289F2638" w14:textId="68A14452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</w:p>
        </w:tc>
        <w:tc>
          <w:tcPr>
            <w:tcW w:w="2031" w:type="dxa"/>
          </w:tcPr>
          <w:p w14:paraId="211CE3B9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회의록 작성</w:t>
            </w:r>
          </w:p>
          <w:p w14:paraId="7C8A0510" w14:textId="263EADBB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</w:p>
        </w:tc>
      </w:tr>
      <w:tr w:rsidR="00A51AB2" w14:paraId="47E01ED2" w14:textId="0EA3330A" w:rsidTr="00087D6A">
        <w:tc>
          <w:tcPr>
            <w:tcW w:w="2124" w:type="dxa"/>
            <w:tcBorders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63BBFE34" w14:textId="432B7DCD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담당 기능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32509C23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결제 관리</w:t>
            </w:r>
          </w:p>
          <w:p w14:paraId="3E140A5A" w14:textId="03B2978C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</w:tc>
        <w:tc>
          <w:tcPr>
            <w:tcW w:w="2030" w:type="dxa"/>
            <w:vAlign w:val="center"/>
          </w:tcPr>
          <w:p w14:paraId="0F1C8155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관리</w:t>
            </w:r>
          </w:p>
          <w:p w14:paraId="21DDE308" w14:textId="69EB077F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잔액 관리</w:t>
            </w:r>
          </w:p>
        </w:tc>
        <w:tc>
          <w:tcPr>
            <w:tcW w:w="2030" w:type="dxa"/>
            <w:vAlign w:val="center"/>
          </w:tcPr>
          <w:p w14:paraId="016208A3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메뉴 관리</w:t>
            </w:r>
          </w:p>
          <w:p w14:paraId="585B768F" w14:textId="3AEC5E15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</w:tc>
        <w:tc>
          <w:tcPr>
            <w:tcW w:w="2031" w:type="dxa"/>
          </w:tcPr>
          <w:p w14:paraId="1241C2FA" w14:textId="77777777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  <w:p w14:paraId="25E9C520" w14:textId="24FB6015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잔액 관리</w:t>
            </w:r>
          </w:p>
        </w:tc>
      </w:tr>
      <w:tr w:rsidR="00A51AB2" w14:paraId="2FC4FAB7" w14:textId="4709CBF4" w:rsidTr="00087D6A">
        <w:tc>
          <w:tcPr>
            <w:tcW w:w="2124" w:type="dxa"/>
            <w:tcBorders>
              <w:left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7C0B3414" w14:textId="2B251EA7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담당</w:t>
            </w:r>
          </w:p>
        </w:tc>
        <w:tc>
          <w:tcPr>
            <w:tcW w:w="2031" w:type="dxa"/>
            <w:tcBorders>
              <w:left w:val="single" w:sz="8" w:space="0" w:color="auto"/>
            </w:tcBorders>
            <w:vAlign w:val="center"/>
          </w:tcPr>
          <w:p w14:paraId="33940741" w14:textId="542313D2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10</w:t>
            </w:r>
          </w:p>
          <w:p w14:paraId="54D9E2A5" w14:textId="4E8EC8E6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50A1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  <w:tc>
          <w:tcPr>
            <w:tcW w:w="2030" w:type="dxa"/>
            <w:vAlign w:val="center"/>
          </w:tcPr>
          <w:p w14:paraId="6616CB22" w14:textId="42363263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11</w:t>
            </w:r>
          </w:p>
          <w:p w14:paraId="45D8A5B0" w14:textId="62C3074A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06766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NetBeans</w:t>
            </w:r>
          </w:p>
        </w:tc>
        <w:tc>
          <w:tcPr>
            <w:tcW w:w="2030" w:type="dxa"/>
            <w:vAlign w:val="center"/>
          </w:tcPr>
          <w:p w14:paraId="7C739C0D" w14:textId="24967C8F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Mac OS</w:t>
            </w:r>
          </w:p>
          <w:p w14:paraId="2359314C" w14:textId="759330DE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50A1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  <w:tc>
          <w:tcPr>
            <w:tcW w:w="2031" w:type="dxa"/>
          </w:tcPr>
          <w:p w14:paraId="70872F23" w14:textId="2EFCC344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10</w:t>
            </w:r>
          </w:p>
          <w:p w14:paraId="5DE22ECC" w14:textId="0D2853B8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50A1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</w:tr>
      <w:tr w:rsidR="00A51AB2" w14:paraId="33BA331F" w14:textId="3A8B6166" w:rsidTr="00087D6A">
        <w:trPr>
          <w:trHeight w:val="454"/>
        </w:trPr>
        <w:tc>
          <w:tcPr>
            <w:tcW w:w="2124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2D30A9C" w14:textId="5A221A23" w:rsidR="00473C5E" w:rsidRPr="00B04E79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04E7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디자인 패턴 설계</w:t>
            </w:r>
          </w:p>
        </w:tc>
        <w:tc>
          <w:tcPr>
            <w:tcW w:w="8122" w:type="dxa"/>
            <w:gridSpan w:val="4"/>
            <w:tcBorders>
              <w:left w:val="single" w:sz="8" w:space="0" w:color="auto"/>
            </w:tcBorders>
            <w:vAlign w:val="center"/>
          </w:tcPr>
          <w:p w14:paraId="10246465" w14:textId="5FFEA8BC" w:rsidR="00473C5E" w:rsidRDefault="00473C5E" w:rsidP="00473C5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공동 작업</w:t>
            </w:r>
          </w:p>
        </w:tc>
      </w:tr>
    </w:tbl>
    <w:p w14:paraId="2CC55015" w14:textId="180B104E" w:rsidR="004A311B" w:rsidRDefault="004A311B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EE1EC7" w14:paraId="37B48258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3700DDD0" w14:textId="710412B8" w:rsidR="00EE1EC7" w:rsidRPr="005C1A09" w:rsidRDefault="00EE1EC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2.</w:t>
            </w:r>
            <w:r w:rsidR="0087457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554" w:type="dxa"/>
            <w:vAlign w:val="center"/>
          </w:tcPr>
          <w:p w14:paraId="374A47E2" w14:textId="4D15042C" w:rsidR="00EE1EC7" w:rsidRPr="005C1A09" w:rsidRDefault="003007C1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3007C1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조직 구성 </w:t>
            </w:r>
          </w:p>
        </w:tc>
      </w:tr>
    </w:tbl>
    <w:p w14:paraId="51DB6ABD" w14:textId="0837AD80" w:rsidR="00EE1EC7" w:rsidRDefault="00EE1EC7" w:rsidP="00386C47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FA7B53E" w14:textId="77777777" w:rsidR="00171E55" w:rsidRDefault="00171E55" w:rsidP="00386C47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6F6370A" w14:textId="77777777" w:rsidR="00171E55" w:rsidRDefault="00171E55" w:rsidP="00386C47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BCFE595" w14:textId="77777777" w:rsidR="00171E55" w:rsidRDefault="00171E55" w:rsidP="00386C47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C95716B" w14:textId="0D00E297" w:rsidR="00940E57" w:rsidRDefault="00940E57" w:rsidP="00171E55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noProof/>
        </w:rPr>
        <w:drawing>
          <wp:inline distT="0" distB="0" distL="0" distR="0" wp14:anchorId="4D4DA776" wp14:editId="5CA0271F">
            <wp:extent cx="5275274" cy="1980964"/>
            <wp:effectExtent l="0" t="0" r="0" b="635"/>
            <wp:docPr id="8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344" cy="198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9113" w14:textId="77777777" w:rsidR="00171E55" w:rsidRDefault="00171E5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4972093" w14:textId="77777777" w:rsidR="00171E55" w:rsidRDefault="00171E5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54CCCC9" w14:textId="77777777" w:rsidR="00171E55" w:rsidRDefault="00171E5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330" w:type="dxa"/>
        <w:tblLook w:val="04A0" w:firstRow="1" w:lastRow="0" w:firstColumn="1" w:lastColumn="0" w:noHBand="0" w:noVBand="1"/>
      </w:tblPr>
      <w:tblGrid>
        <w:gridCol w:w="2217"/>
        <w:gridCol w:w="7573"/>
      </w:tblGrid>
      <w:tr w:rsidR="00613ABE" w14:paraId="6F3E638A" w14:textId="77777777" w:rsidTr="006F41F2">
        <w:trPr>
          <w:trHeight w:val="510"/>
        </w:trPr>
        <w:tc>
          <w:tcPr>
            <w:tcW w:w="2217" w:type="dxa"/>
            <w:shd w:val="clear" w:color="auto" w:fill="D9D9D9" w:themeFill="background1" w:themeFillShade="D9"/>
            <w:vAlign w:val="center"/>
          </w:tcPr>
          <w:p w14:paraId="3C9F94A8" w14:textId="0A75F6C2" w:rsidR="00613ABE" w:rsidRPr="006F41F2" w:rsidRDefault="00613ABE" w:rsidP="00613AB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프로젝트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관리자</w:t>
            </w:r>
          </w:p>
        </w:tc>
        <w:tc>
          <w:tcPr>
            <w:tcW w:w="7573" w:type="dxa"/>
            <w:vAlign w:val="center"/>
          </w:tcPr>
          <w:p w14:paraId="5116B584" w14:textId="3C4BD51F" w:rsidR="00613ABE" w:rsidRPr="00613ABE" w:rsidRDefault="00613ABE" w:rsidP="00613ABE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전반적인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부분을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요구사항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비용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관련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관리자들과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토론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의견교환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통해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조율하여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전체를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제어한다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613ABE" w14:paraId="51DFE398" w14:textId="77777777" w:rsidTr="006F41F2">
        <w:trPr>
          <w:trHeight w:val="510"/>
        </w:trPr>
        <w:tc>
          <w:tcPr>
            <w:tcW w:w="2217" w:type="dxa"/>
            <w:shd w:val="clear" w:color="auto" w:fill="D9D9D9" w:themeFill="background1" w:themeFillShade="D9"/>
            <w:vAlign w:val="center"/>
          </w:tcPr>
          <w:p w14:paraId="477D9620" w14:textId="737C5BED" w:rsidR="00613ABE" w:rsidRPr="006F41F2" w:rsidRDefault="00613ABE" w:rsidP="00613AB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관리자</w:t>
            </w:r>
          </w:p>
        </w:tc>
        <w:tc>
          <w:tcPr>
            <w:tcW w:w="7573" w:type="dxa"/>
            <w:vAlign w:val="center"/>
          </w:tcPr>
          <w:p w14:paraId="37F5202B" w14:textId="4DC4676F" w:rsidR="00613ABE" w:rsidRPr="00613ABE" w:rsidRDefault="00613ABE" w:rsidP="00613ABE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전체적인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지연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잉여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병렬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작업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수행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등에서의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책임을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진다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613ABE" w14:paraId="1F761F9E" w14:textId="77777777" w:rsidTr="006F41F2">
        <w:trPr>
          <w:trHeight w:val="510"/>
        </w:trPr>
        <w:tc>
          <w:tcPr>
            <w:tcW w:w="2217" w:type="dxa"/>
            <w:shd w:val="clear" w:color="auto" w:fill="D9D9D9" w:themeFill="background1" w:themeFillShade="D9"/>
            <w:vAlign w:val="center"/>
          </w:tcPr>
          <w:p w14:paraId="152B0D1F" w14:textId="0D991FF3" w:rsidR="00613ABE" w:rsidRPr="006F41F2" w:rsidRDefault="00613ABE" w:rsidP="00613AB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요구사항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관리자</w:t>
            </w:r>
          </w:p>
        </w:tc>
        <w:tc>
          <w:tcPr>
            <w:tcW w:w="7573" w:type="dxa"/>
            <w:vAlign w:val="center"/>
          </w:tcPr>
          <w:p w14:paraId="2FA31C01" w14:textId="35FC6B12" w:rsidR="00613ABE" w:rsidRPr="00613ABE" w:rsidRDefault="00613ABE" w:rsidP="00613ABE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요구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사항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사용자와의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협의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담당한다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요구사항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관리자와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협의하여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새로운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이끌어내거나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일정에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변경을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가해야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613ABE" w14:paraId="7ACC168C" w14:textId="77777777" w:rsidTr="006F41F2">
        <w:trPr>
          <w:trHeight w:val="510"/>
        </w:trPr>
        <w:tc>
          <w:tcPr>
            <w:tcW w:w="2217" w:type="dxa"/>
            <w:shd w:val="clear" w:color="auto" w:fill="D9D9D9" w:themeFill="background1" w:themeFillShade="D9"/>
            <w:vAlign w:val="center"/>
          </w:tcPr>
          <w:p w14:paraId="11A7AE4B" w14:textId="22FDE02C" w:rsidR="00613ABE" w:rsidRPr="006F41F2" w:rsidRDefault="00613ABE" w:rsidP="00613AB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비용</w:t>
            </w:r>
            <w:r w:rsidRPr="006F41F2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F41F2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관리자</w:t>
            </w:r>
          </w:p>
        </w:tc>
        <w:tc>
          <w:tcPr>
            <w:tcW w:w="7573" w:type="dxa"/>
            <w:vAlign w:val="center"/>
          </w:tcPr>
          <w:p w14:paraId="68D62812" w14:textId="5E2641A5" w:rsidR="00613ABE" w:rsidRPr="00613ABE" w:rsidRDefault="00613ABE" w:rsidP="00613ABE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진행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중의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비용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필요한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리소스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관리를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13AB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담당한다</w:t>
            </w:r>
            <w:r w:rsidRPr="00613AB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</w:tbl>
    <w:p w14:paraId="4F37B9BF" w14:textId="77777777" w:rsidR="009D7393" w:rsidRDefault="009D7393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1A9A85C" w14:textId="77777777" w:rsidR="00386C47" w:rsidRDefault="00386C47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043DDEC" w14:textId="289E0967" w:rsidR="00464583" w:rsidRDefault="00995C64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464583" w:rsidSect="00C01207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6" w:h="16838"/>
          <w:pgMar w:top="720" w:right="720" w:bottom="720" w:left="720" w:header="0" w:footer="850" w:gutter="0"/>
          <w:pgNumType w:start="1"/>
          <w:cols w:space="425"/>
          <w:docGrid w:type="lines" w:linePitch="360"/>
        </w:sect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5304" w:type="dxa"/>
        <w:tblLook w:val="04A0" w:firstRow="1" w:lastRow="0" w:firstColumn="1" w:lastColumn="0" w:noHBand="0" w:noVBand="1"/>
      </w:tblPr>
      <w:tblGrid>
        <w:gridCol w:w="704"/>
        <w:gridCol w:w="14600"/>
      </w:tblGrid>
      <w:tr w:rsidR="004F6431" w14:paraId="666E408B" w14:textId="77777777" w:rsidTr="00F46624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5995AADA" w14:textId="3CFBCDEF" w:rsidR="004F6431" w:rsidRPr="005C1A09" w:rsidRDefault="004F6431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E159D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14600" w:type="dxa"/>
            <w:vAlign w:val="center"/>
          </w:tcPr>
          <w:p w14:paraId="5DC840E4" w14:textId="1AFDA0ED" w:rsidR="004F6431" w:rsidRPr="005C1A09" w:rsidRDefault="00B86C71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일정 및 </w:t>
            </w:r>
            <w:r w:rsidR="00333249"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</w:t>
            </w:r>
            <w:r w:rsidR="00333249" w:rsidRPr="00EB45F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="00333249"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절차</w:t>
            </w:r>
          </w:p>
        </w:tc>
      </w:tr>
    </w:tbl>
    <w:p w14:paraId="2EAF0CE8" w14:textId="77777777" w:rsidR="004F6431" w:rsidRDefault="004F6431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5077" w:type="dxa"/>
        <w:tblInd w:w="227" w:type="dxa"/>
        <w:tblLook w:val="04A0" w:firstRow="1" w:lastRow="0" w:firstColumn="1" w:lastColumn="0" w:noHBand="0" w:noVBand="1"/>
      </w:tblPr>
      <w:tblGrid>
        <w:gridCol w:w="704"/>
        <w:gridCol w:w="14373"/>
      </w:tblGrid>
      <w:tr w:rsidR="004F6431" w14:paraId="244CE603" w14:textId="77777777" w:rsidTr="00F46624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0C8EF627" w14:textId="1873F9D5" w:rsidR="004F6431" w:rsidRPr="005C1A09" w:rsidRDefault="00F65E7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  <w:r w:rsidR="004F643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14373" w:type="dxa"/>
            <w:vAlign w:val="center"/>
          </w:tcPr>
          <w:p w14:paraId="6385EFC9" w14:textId="665FA450" w:rsidR="004F6431" w:rsidRPr="005C1A09" w:rsidRDefault="00F65E7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W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BS</w:t>
            </w:r>
            <w:r w:rsidR="00F6561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="00F6561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차트</w:t>
            </w:r>
          </w:p>
        </w:tc>
      </w:tr>
    </w:tbl>
    <w:p w14:paraId="087C2BF8" w14:textId="5F05496C" w:rsidR="00896D7F" w:rsidRDefault="00896D7F" w:rsidP="007B54E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386B75E2" w14:textId="367C8D77" w:rsidR="00464583" w:rsidRDefault="007B54EC" w:rsidP="007B54EC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634BD9FB" wp14:editId="6FF66486">
            <wp:extent cx="7926861" cy="2490717"/>
            <wp:effectExtent l="0" t="0" r="0" b="5080"/>
            <wp:docPr id="4" name="그림 4" descr="텍스트, 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표지판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1106" cy="25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8359" w14:textId="180F16C9" w:rsidR="007B54EC" w:rsidRDefault="007B54EC" w:rsidP="007B54EC">
      <w:pPr>
        <w:autoSpaceDE w:val="0"/>
        <w:autoSpaceDN w:val="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7B54EC" w:rsidSect="00413A1C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  <w:r>
        <w:rPr>
          <w:rFonts w:ascii="맑은 고딕" w:eastAsia="맑은 고딕" w:hAnsi="맑은 고딕"/>
          <w:noProof/>
          <w:color w:val="000000" w:themeColor="text1"/>
          <w:sz w:val="20"/>
          <w:szCs w:val="20"/>
          <w:lang w:eastAsia="ko-KR"/>
        </w:rPr>
        <w:drawing>
          <wp:inline distT="0" distB="0" distL="0" distR="0" wp14:anchorId="15E9DDC3" wp14:editId="424E5A7F">
            <wp:extent cx="4285787" cy="2311400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78" cy="233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15077" w:type="dxa"/>
        <w:tblInd w:w="227" w:type="dxa"/>
        <w:tblLook w:val="04A0" w:firstRow="1" w:lastRow="0" w:firstColumn="1" w:lastColumn="0" w:noHBand="0" w:noVBand="1"/>
      </w:tblPr>
      <w:tblGrid>
        <w:gridCol w:w="704"/>
        <w:gridCol w:w="14373"/>
      </w:tblGrid>
      <w:tr w:rsidR="005A3BBF" w14:paraId="1D0B0BC4" w14:textId="77777777" w:rsidTr="009B0E9A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C0F91C3" w14:textId="34C6BAA8" w:rsidR="005A3BBF" w:rsidRPr="005C1A09" w:rsidRDefault="009E220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</w:t>
            </w:r>
            <w:r w:rsidR="005A3BB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AE6A5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14373" w:type="dxa"/>
            <w:vAlign w:val="center"/>
          </w:tcPr>
          <w:p w14:paraId="0C57BD6F" w14:textId="7A753E16" w:rsidR="005A3BBF" w:rsidRPr="005C1A09" w:rsidRDefault="00F6561D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C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PM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네트워크</w:t>
            </w:r>
          </w:p>
        </w:tc>
      </w:tr>
    </w:tbl>
    <w:p w14:paraId="4BCF19C5" w14:textId="77777777" w:rsidR="005A3BBF" w:rsidRDefault="005A3BB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31C83EA" w14:textId="204879E1" w:rsidR="005A3BBF" w:rsidRDefault="00AA1829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noProof/>
        </w:rPr>
        <w:drawing>
          <wp:inline distT="0" distB="0" distL="0" distR="0" wp14:anchorId="177860E4" wp14:editId="0029CE7E">
            <wp:extent cx="9636760" cy="256032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6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D90AE" w14:textId="581781A6" w:rsidR="005A3BBF" w:rsidRDefault="005A3BBF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8D59E31" w14:textId="56226BF5" w:rsidR="003C1A41" w:rsidRDefault="003C1A41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1946BA7" w14:textId="77777777" w:rsidR="003C1A41" w:rsidRDefault="003C1A41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5077" w:type="dxa"/>
        <w:tblInd w:w="227" w:type="dxa"/>
        <w:tblLook w:val="04A0" w:firstRow="1" w:lastRow="0" w:firstColumn="1" w:lastColumn="0" w:noHBand="0" w:noVBand="1"/>
      </w:tblPr>
      <w:tblGrid>
        <w:gridCol w:w="704"/>
        <w:gridCol w:w="14373"/>
      </w:tblGrid>
      <w:tr w:rsidR="005A3BBF" w14:paraId="178CC1D2" w14:textId="77777777" w:rsidTr="009B0E9A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0F5A9F9" w14:textId="06B0348F" w:rsidR="005A3BBF" w:rsidRPr="005C1A09" w:rsidRDefault="009E220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  <w:r w:rsidR="005A3BB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AE6A5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14373" w:type="dxa"/>
            <w:vAlign w:val="center"/>
          </w:tcPr>
          <w:p w14:paraId="1B86A5A1" w14:textId="07395709" w:rsidR="005A3BBF" w:rsidRPr="005C1A09" w:rsidRDefault="00F6561D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임</w:t>
            </w:r>
            <w:r w:rsidR="009E2200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계 경로 및 임계치</w:t>
            </w:r>
          </w:p>
        </w:tc>
      </w:tr>
    </w:tbl>
    <w:p w14:paraId="0DF44ED6" w14:textId="41646D76" w:rsidR="005A3BBF" w:rsidRDefault="005A3BBF" w:rsidP="00FF67F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10" w:type="dxa"/>
        <w:tblLook w:val="04A0" w:firstRow="1" w:lastRow="0" w:firstColumn="1" w:lastColumn="0" w:noHBand="0" w:noVBand="1"/>
      </w:tblPr>
      <w:tblGrid>
        <w:gridCol w:w="1486"/>
        <w:gridCol w:w="13692"/>
      </w:tblGrid>
      <w:tr w:rsidR="00FF67FE" w14:paraId="2CC48222" w14:textId="77777777" w:rsidTr="0036466D">
        <w:tc>
          <w:tcPr>
            <w:tcW w:w="1486" w:type="dxa"/>
            <w:shd w:val="clear" w:color="auto" w:fill="D9D9D9" w:themeFill="background1" w:themeFillShade="D9"/>
            <w:vAlign w:val="center"/>
          </w:tcPr>
          <w:p w14:paraId="08D23DD1" w14:textId="521D0EC0" w:rsidR="00FF67FE" w:rsidRPr="0036466D" w:rsidRDefault="00C567A2" w:rsidP="0036466D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6466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임계 경로</w:t>
            </w:r>
          </w:p>
        </w:tc>
        <w:tc>
          <w:tcPr>
            <w:tcW w:w="13692" w:type="dxa"/>
            <w:vAlign w:val="center"/>
          </w:tcPr>
          <w:p w14:paraId="049A4137" w14:textId="6975D7D2" w:rsidR="00FF67FE" w:rsidRDefault="009E196C" w:rsidP="0036466D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/>
                <w:lang w:eastAsia="ko-KR"/>
              </w:rPr>
              <w:t xml:space="preserve">A.A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A.B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A.D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C.A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C.B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D.A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D.B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E.A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E.B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 xml:space="preserve">F.A </w:t>
            </w: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>→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/>
                <w:lang w:eastAsia="ko-KR"/>
              </w:rPr>
              <w:t>F.B</w:t>
            </w:r>
          </w:p>
        </w:tc>
      </w:tr>
      <w:tr w:rsidR="00FF67FE" w14:paraId="4D34E288" w14:textId="77777777" w:rsidTr="0036466D">
        <w:tc>
          <w:tcPr>
            <w:tcW w:w="1486" w:type="dxa"/>
            <w:shd w:val="clear" w:color="auto" w:fill="D9D9D9" w:themeFill="background1" w:themeFillShade="D9"/>
            <w:vAlign w:val="center"/>
          </w:tcPr>
          <w:p w14:paraId="09C11574" w14:textId="629EEFD4" w:rsidR="00FF67FE" w:rsidRPr="0036466D" w:rsidRDefault="00C567A2" w:rsidP="0036466D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6466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임계치</w:t>
            </w:r>
          </w:p>
        </w:tc>
        <w:tc>
          <w:tcPr>
            <w:tcW w:w="13692" w:type="dxa"/>
            <w:vAlign w:val="center"/>
          </w:tcPr>
          <w:p w14:paraId="4F60BCB9" w14:textId="7D7E4FA4" w:rsidR="00FF67FE" w:rsidRDefault="0036466D" w:rsidP="0036466D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BC3625">
              <w:rPr>
                <w:rFonts w:ascii="맑은 고딕" w:eastAsia="맑은 고딕" w:hAnsi="맑은 고딕" w:cs="맑은 고딕" w:hint="eastAsia"/>
                <w:lang w:eastAsia="ko-KR"/>
              </w:rPr>
              <w:t xml:space="preserve">총 </w:t>
            </w:r>
            <w:r w:rsidRPr="00967B87">
              <w:rPr>
                <w:rFonts w:ascii="맑은 고딕" w:eastAsia="맑은 고딕" w:hAnsi="맑은 고딕" w:cs="맑은 고딕"/>
                <w:lang w:eastAsia="ko-KR"/>
              </w:rPr>
              <w:t>2</w:t>
            </w:r>
            <w:r>
              <w:rPr>
                <w:rFonts w:ascii="맑은 고딕" w:eastAsia="맑은 고딕" w:hAnsi="맑은 고딕" w:cs="맑은 고딕"/>
                <w:lang w:eastAsia="ko-KR"/>
              </w:rPr>
              <w:t>4</w:t>
            </w:r>
            <w:r>
              <w:rPr>
                <w:rFonts w:ascii="맑은 고딕" w:eastAsia="맑은 고딕" w:hAnsi="맑은 고딕" w:cs="맑은 고딕" w:hint="eastAsia"/>
                <w:lang w:eastAsia="ko-KR"/>
              </w:rPr>
              <w:t>일</w:t>
            </w:r>
          </w:p>
        </w:tc>
      </w:tr>
    </w:tbl>
    <w:p w14:paraId="44C826CD" w14:textId="77777777" w:rsidR="00FF67FE" w:rsidRDefault="00FF67FE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3AD9AF3" w14:textId="77777777" w:rsidR="009B0E9A" w:rsidRDefault="009B0E9A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9B0E9A" w:rsidSect="00413A1C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9E2200" w14:paraId="7005FD61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59FECC5" w14:textId="28686C51" w:rsidR="009E2200" w:rsidRPr="005C1A09" w:rsidRDefault="009E220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3.</w:t>
            </w:r>
            <w:r w:rsidR="00AE6A5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554" w:type="dxa"/>
            <w:vAlign w:val="center"/>
          </w:tcPr>
          <w:p w14:paraId="034B04DB" w14:textId="69496819" w:rsidR="009E2200" w:rsidRPr="005C1A09" w:rsidRDefault="009E2200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간트 차트</w:t>
            </w:r>
          </w:p>
        </w:tc>
      </w:tr>
    </w:tbl>
    <w:p w14:paraId="30D65872" w14:textId="77777777" w:rsidR="009E2200" w:rsidRDefault="009E2200" w:rsidP="00B66904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pPr w:leftFromText="142" w:rightFromText="142" w:vertAnchor="text" w:horzAnchor="margin" w:tblpXSpec="center" w:tblpY="182"/>
        <w:tblW w:w="9905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896"/>
        <w:gridCol w:w="1802"/>
        <w:gridCol w:w="1501"/>
        <w:gridCol w:w="1200"/>
        <w:gridCol w:w="901"/>
        <w:gridCol w:w="900"/>
        <w:gridCol w:w="903"/>
        <w:gridCol w:w="900"/>
        <w:gridCol w:w="902"/>
      </w:tblGrid>
      <w:tr w:rsidR="00B66904" w:rsidRPr="00CF2215" w14:paraId="3BB37FF2" w14:textId="77777777" w:rsidTr="00C5184F">
        <w:trPr>
          <w:trHeight w:val="275"/>
        </w:trPr>
        <w:tc>
          <w:tcPr>
            <w:tcW w:w="8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55199EF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ID</w:t>
            </w:r>
          </w:p>
        </w:tc>
        <w:tc>
          <w:tcPr>
            <w:tcW w:w="18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68B49A2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작업명</w:t>
            </w:r>
          </w:p>
        </w:tc>
        <w:tc>
          <w:tcPr>
            <w:tcW w:w="15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8947D3B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시작일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3950ECF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기간(주)</w:t>
            </w:r>
          </w:p>
        </w:tc>
        <w:tc>
          <w:tcPr>
            <w:tcW w:w="270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865F4E3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5월</w:t>
            </w:r>
          </w:p>
        </w:tc>
        <w:tc>
          <w:tcPr>
            <w:tcW w:w="180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A709291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6월</w:t>
            </w:r>
          </w:p>
        </w:tc>
      </w:tr>
      <w:tr w:rsidR="00B66904" w:rsidRPr="00CF2215" w14:paraId="24606D65" w14:textId="77777777" w:rsidTr="00FF070D">
        <w:trPr>
          <w:trHeight w:val="275"/>
        </w:trPr>
        <w:tc>
          <w:tcPr>
            <w:tcW w:w="8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03463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</w:p>
        </w:tc>
        <w:tc>
          <w:tcPr>
            <w:tcW w:w="18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6B31F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</w:p>
        </w:tc>
        <w:tc>
          <w:tcPr>
            <w:tcW w:w="15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B2A186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B75CA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8126D45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5F6D452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3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93C28F9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3FCDAD6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1</w:t>
            </w: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663F950" w14:textId="77777777" w:rsidR="00B66904" w:rsidRPr="00CF2215" w:rsidRDefault="00B66904" w:rsidP="000F1697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 w:cs="MS PGothic"/>
                <w:b/>
                <w:bCs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b/>
                <w:bCs/>
                <w:color w:val="000000"/>
                <w:sz w:val="22"/>
              </w:rPr>
              <w:t>2</w:t>
            </w:r>
          </w:p>
        </w:tc>
      </w:tr>
      <w:tr w:rsidR="00B66904" w:rsidRPr="00CF2215" w14:paraId="6C6A015C" w14:textId="77777777" w:rsidTr="00FF070D">
        <w:trPr>
          <w:trHeight w:val="275"/>
        </w:trPr>
        <w:tc>
          <w:tcPr>
            <w:tcW w:w="8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5194C9" w14:textId="48199879" w:rsidR="00B66904" w:rsidRPr="00CF2215" w:rsidRDefault="00CE32C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1</w:t>
            </w: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C5955F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주문 관리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039BF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22.05.09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4453B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1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6AD0B130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A6696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E74E9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8087A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FA17A6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  <w:tr w:rsidR="00B66904" w:rsidRPr="00CF2215" w14:paraId="0DF7A176" w14:textId="77777777" w:rsidTr="00FF070D">
        <w:trPr>
          <w:trHeight w:val="275"/>
        </w:trPr>
        <w:tc>
          <w:tcPr>
            <w:tcW w:w="8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030DE4" w14:textId="7E8A4C14" w:rsidR="00B66904" w:rsidRPr="00CF2215" w:rsidRDefault="00FF070D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2</w:t>
            </w: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8BA85" w14:textId="3C82027E" w:rsidR="00B66904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메뉴</w:t>
            </w:r>
            <w:r w:rsidR="00B66904"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 xml:space="preserve"> 관리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8603A" w14:textId="3BD5835B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22.05.1</w:t>
            </w:r>
            <w:r w:rsidR="00A737CF">
              <w:rPr>
                <w:rFonts w:ascii="맑은 고딕" w:eastAsia="맑은 고딕" w:hAnsi="맑은 고딕" w:cs="MS PGothic"/>
                <w:color w:val="000000"/>
                <w:sz w:val="22"/>
              </w:rPr>
              <w:t>7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057BB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E25F6D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35739ECE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2FA0263E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7F776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D22AA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  <w:tr w:rsidR="00B66904" w:rsidRPr="00CF2215" w14:paraId="22DD8BD1" w14:textId="77777777" w:rsidTr="00FF070D">
        <w:trPr>
          <w:trHeight w:val="275"/>
        </w:trPr>
        <w:tc>
          <w:tcPr>
            <w:tcW w:w="8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F9ED34" w14:textId="1A95A8E2" w:rsidR="00B66904" w:rsidRPr="00CF2215" w:rsidRDefault="00FF070D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3</w:t>
            </w: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0DCCB7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매출 관리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366D1" w14:textId="3C57874E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22.05.2</w:t>
            </w:r>
            <w:r w:rsidR="00A737CF">
              <w:rPr>
                <w:rFonts w:ascii="맑은 고딕" w:eastAsia="맑은 고딕" w:hAnsi="맑은 고딕" w:cs="MS PGothic"/>
                <w:color w:val="000000"/>
                <w:sz w:val="22"/>
              </w:rPr>
              <w:t>5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C2DB3" w14:textId="2D159154" w:rsidR="00B66904" w:rsidRPr="00CF2215" w:rsidRDefault="00E57E3A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>
              <w:rPr>
                <w:rFonts w:ascii="맑은 고딕" w:eastAsia="맑은 고딕" w:hAnsi="맑은 고딕" w:cs="MS PGothic"/>
                <w:color w:val="000000"/>
                <w:sz w:val="22"/>
              </w:rPr>
              <w:t>2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21AB3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7035F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42090BC8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7015E14E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16287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  <w:tr w:rsidR="00B66904" w:rsidRPr="00CF2215" w14:paraId="50E1D4A8" w14:textId="77777777" w:rsidTr="00FF070D">
        <w:trPr>
          <w:trHeight w:val="275"/>
        </w:trPr>
        <w:tc>
          <w:tcPr>
            <w:tcW w:w="8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49A24D" w14:textId="7A7CA543" w:rsidR="00B66904" w:rsidRPr="00CF2215" w:rsidRDefault="00FF070D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4</w:t>
            </w:r>
          </w:p>
        </w:tc>
        <w:tc>
          <w:tcPr>
            <w:tcW w:w="18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4217E" w14:textId="6F07B4D5" w:rsidR="00B66904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직원</w:t>
            </w:r>
            <w:r w:rsidR="00B66904"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 xml:space="preserve"> 관리</w:t>
            </w:r>
          </w:p>
        </w:tc>
        <w:tc>
          <w:tcPr>
            <w:tcW w:w="15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E5971E" w14:textId="17C8517B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22.05.</w:t>
            </w:r>
            <w:r w:rsidR="00A737CF">
              <w:rPr>
                <w:rFonts w:ascii="맑은 고딕" w:eastAsia="맑은 고딕" w:hAnsi="맑은 고딕" w:cs="MS PGothic"/>
                <w:color w:val="000000"/>
                <w:sz w:val="22"/>
              </w:rPr>
              <w:t>29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E34A84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  <w:r w:rsidRPr="00CF2215">
              <w:rPr>
                <w:rFonts w:ascii="맑은 고딕" w:eastAsia="맑은 고딕" w:hAnsi="맑은 고딕" w:cs="MS PGothic" w:hint="eastAsia"/>
                <w:color w:val="000000"/>
                <w:sz w:val="22"/>
              </w:rPr>
              <w:t>1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E8404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B7408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F23F0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2572D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45971A89" w14:textId="77777777" w:rsidR="00B66904" w:rsidRPr="00CF2215" w:rsidRDefault="00B66904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  <w:tr w:rsidR="00AC03AF" w:rsidRPr="00CF2215" w14:paraId="52361BFD" w14:textId="77777777" w:rsidTr="00334CC8">
        <w:trPr>
          <w:trHeight w:val="275"/>
        </w:trPr>
        <w:tc>
          <w:tcPr>
            <w:tcW w:w="8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E5875B" w14:textId="4BBC5342" w:rsidR="00AC03AF" w:rsidRPr="00CF2215" w:rsidRDefault="00680E3A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5</w:t>
            </w:r>
          </w:p>
        </w:tc>
        <w:tc>
          <w:tcPr>
            <w:tcW w:w="18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867099" w14:textId="6754B0BE" w:rsidR="00AC03AF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테이블 관리</w:t>
            </w:r>
          </w:p>
        </w:tc>
        <w:tc>
          <w:tcPr>
            <w:tcW w:w="15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9A5C73" w14:textId="4128F65A" w:rsidR="00AC03AF" w:rsidRPr="00CF2215" w:rsidRDefault="00A737C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2</w:t>
            </w:r>
            <w:r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  <w:t>2.06.10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D96A77" w14:textId="5A28F630" w:rsidR="00AC03AF" w:rsidRPr="00CF2215" w:rsidRDefault="008C58FE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  <w:lang w:eastAsia="ko-KR"/>
              </w:rPr>
            </w:pPr>
            <w:r>
              <w:rPr>
                <w:rFonts w:ascii="맑은 고딕" w:eastAsia="맑은 고딕" w:hAnsi="맑은 고딕" w:cs="MS PGothic" w:hint="eastAsia"/>
                <w:color w:val="000000"/>
                <w:sz w:val="22"/>
                <w:lang w:eastAsia="ko-KR"/>
              </w:rPr>
              <w:t>1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D62408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313337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86A125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E0CBF4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  <w:tc>
          <w:tcPr>
            <w:tcW w:w="9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</w:tcPr>
          <w:p w14:paraId="5DFD1C5E" w14:textId="77777777" w:rsidR="00AC03AF" w:rsidRPr="00CF2215" w:rsidRDefault="00AC03AF" w:rsidP="000F1697">
            <w:pPr>
              <w:autoSpaceDE w:val="0"/>
              <w:autoSpaceDN w:val="0"/>
              <w:spacing w:line="500" w:lineRule="atLeast"/>
              <w:jc w:val="center"/>
              <w:rPr>
                <w:rFonts w:ascii="맑은 고딕" w:eastAsia="맑은 고딕" w:hAnsi="맑은 고딕" w:cs="MS PGothic"/>
                <w:color w:val="000000"/>
                <w:sz w:val="22"/>
              </w:rPr>
            </w:pPr>
          </w:p>
        </w:tc>
      </w:tr>
    </w:tbl>
    <w:p w14:paraId="59F6618D" w14:textId="7F0FBFA6" w:rsidR="00F13DE3" w:rsidRDefault="00F45600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F4781C" w14:paraId="430DBBE5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FF01FBD" w14:textId="0C5DEF4E" w:rsidR="00F4781C" w:rsidRPr="005C1A09" w:rsidRDefault="00F4781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3.</w:t>
            </w:r>
            <w:r w:rsidR="00AE6A5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</w:p>
        </w:tc>
        <w:tc>
          <w:tcPr>
            <w:tcW w:w="9554" w:type="dxa"/>
            <w:vAlign w:val="center"/>
          </w:tcPr>
          <w:p w14:paraId="49FE7CFC" w14:textId="77777777" w:rsidR="00F4781C" w:rsidRPr="005C1A09" w:rsidRDefault="00F4781C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F6561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기능요구사항</w:t>
            </w:r>
          </w:p>
        </w:tc>
      </w:tr>
    </w:tbl>
    <w:p w14:paraId="559AEEE2" w14:textId="77777777" w:rsidR="00F13DE3" w:rsidRDefault="00F13DE3" w:rsidP="000F1697">
      <w:pPr>
        <w:autoSpaceDE w:val="0"/>
        <w:autoSpaceDN w:val="0"/>
        <w:rPr>
          <w:lang w:eastAsia="ko-KR"/>
        </w:rPr>
      </w:pPr>
    </w:p>
    <w:tbl>
      <w:tblPr>
        <w:tblW w:w="10098" w:type="dxa"/>
        <w:tblInd w:w="2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430"/>
        <w:gridCol w:w="2361"/>
        <w:gridCol w:w="6307"/>
      </w:tblGrid>
      <w:tr w:rsidR="007A233E" w:rsidRPr="005700F9" w14:paraId="3FBE1D63" w14:textId="77777777" w:rsidTr="004B0A92">
        <w:trPr>
          <w:trHeight w:val="510"/>
        </w:trPr>
        <w:tc>
          <w:tcPr>
            <w:tcW w:w="1430" w:type="dxa"/>
            <w:shd w:val="clear" w:color="auto" w:fill="D9D9D9" w:themeFill="background1" w:themeFillShade="D9"/>
            <w:noWrap/>
            <w:vAlign w:val="center"/>
          </w:tcPr>
          <w:p w14:paraId="3DE7E22F" w14:textId="79E418C4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lang w:eastAsia="ko-KR"/>
              </w:rPr>
              <w:t>Id</w:t>
            </w:r>
          </w:p>
        </w:tc>
        <w:tc>
          <w:tcPr>
            <w:tcW w:w="2361" w:type="dxa"/>
            <w:shd w:val="clear" w:color="auto" w:fill="D9D9D9" w:themeFill="background1" w:themeFillShade="D9"/>
            <w:noWrap/>
            <w:vAlign w:val="center"/>
          </w:tcPr>
          <w:p w14:paraId="03DCEC8F" w14:textId="4616DF8B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기능</w:t>
            </w:r>
          </w:p>
        </w:tc>
        <w:tc>
          <w:tcPr>
            <w:tcW w:w="6307" w:type="dxa"/>
            <w:shd w:val="clear" w:color="auto" w:fill="D9D9D9" w:themeFill="background1" w:themeFillShade="D9"/>
            <w:noWrap/>
            <w:vAlign w:val="center"/>
          </w:tcPr>
          <w:p w14:paraId="4D6BE85D" w14:textId="2A71796C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설명</w:t>
            </w:r>
          </w:p>
        </w:tc>
      </w:tr>
      <w:tr w:rsidR="005700F9" w:rsidRPr="005700F9" w14:paraId="3F579E0A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0A691592" w14:textId="77777777" w:rsidR="005700F9" w:rsidRPr="007A233E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SFR-0100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7C6D3117" w14:textId="77777777" w:rsidR="005700F9" w:rsidRPr="007A233E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주문관리</w:t>
            </w:r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04014242" w14:textId="22148AF5" w:rsidR="005700F9" w:rsidRPr="005700F9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34651065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1F56CB17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5FB9E29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주문 등록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793654ED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주문을 입력/취소한다</w:t>
            </w:r>
          </w:p>
        </w:tc>
      </w:tr>
      <w:tr w:rsidR="005700F9" w:rsidRPr="005700F9" w14:paraId="446E3C9E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2432B5C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SFR-0102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4873766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주문 홀 등록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1091CCE6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홀에 배정되는 주문을 입력/취소한다.</w:t>
            </w:r>
          </w:p>
        </w:tc>
      </w:tr>
      <w:tr w:rsidR="005700F9" w:rsidRPr="005700F9" w14:paraId="689B93F0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5418418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SFR-0103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4197BB5A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주문 배달 등록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74FB5292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배달에 배정되는 주문을 입력/취소한다.</w:t>
            </w:r>
          </w:p>
        </w:tc>
      </w:tr>
      <w:tr w:rsidR="005700F9" w:rsidRPr="005700F9" w14:paraId="72AB6A8E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3387436B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SFR-0104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6732228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주문 포장 등록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096494C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포장에 배정되는 주문을 입력/취소한다.</w:t>
            </w:r>
          </w:p>
        </w:tc>
      </w:tr>
      <w:tr w:rsidR="005700F9" w:rsidRPr="005700F9" w14:paraId="7067052E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3523BD80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SFR-0105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3729B157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주문서 출력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5852847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주문서를 출력한다.</w:t>
            </w:r>
          </w:p>
        </w:tc>
      </w:tr>
      <w:tr w:rsidR="005700F9" w:rsidRPr="005700F9" w14:paraId="652F09E4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3B3EAA4D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SFR-0106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6E1817B9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주문 조회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2D53068D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주문 리스트를 출력한다</w:t>
            </w:r>
          </w:p>
        </w:tc>
      </w:tr>
      <w:tr w:rsidR="007A233E" w:rsidRPr="005700F9" w14:paraId="5BEFD3A3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4A5B9B3A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SFR-0300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375EEE97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메뉴 관리</w:t>
            </w:r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4FF3ED9F" w14:textId="3A7EA364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398FCAA1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1A96FD1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SFR-0301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2D7926C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메뉴 등록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1BD0EFE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메뉴를 추가/수정/삭제한다.</w:t>
            </w:r>
          </w:p>
        </w:tc>
      </w:tr>
      <w:tr w:rsidR="007A233E" w:rsidRPr="005700F9" w14:paraId="5016CC19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5C5D634B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SFR-0400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05B7282A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매출 관리</w:t>
            </w:r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5E8C86A8" w14:textId="522AF0A8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1FC87E26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15A0B898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51D66D12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기간 별 매출 조회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2A231AD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연간/월간/주간 매출을 조회한다.</w:t>
            </w:r>
          </w:p>
        </w:tc>
      </w:tr>
      <w:tr w:rsidR="005700F9" w:rsidRPr="005700F9" w14:paraId="57F3F1FF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699C307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SFR-0402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27FB91E8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방식 별 매출 조회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79193ADC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카드/현금/상품권 매출을 조회한다.</w:t>
            </w:r>
          </w:p>
        </w:tc>
      </w:tr>
      <w:tr w:rsidR="005700F9" w:rsidRPr="005700F9" w14:paraId="1FA0DE36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4497A90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SFR-0403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093BCF1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잔액 조회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683F6D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잔액을 조회한다</w:t>
            </w:r>
          </w:p>
        </w:tc>
      </w:tr>
      <w:tr w:rsidR="005700F9" w:rsidRPr="005700F9" w14:paraId="3266C493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7979841F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SFR-0404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45CE968B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현금 관리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217220F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현금을 추가/제거한다.</w:t>
            </w:r>
          </w:p>
        </w:tc>
      </w:tr>
      <w:tr w:rsidR="005700F9" w:rsidRPr="005700F9" w14:paraId="285A6ED8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2B8FFB0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SFR-0405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4D9DAA7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상품권 관리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34A13AD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사장/직원은 상품권을 추가/제거한다.</w:t>
            </w:r>
          </w:p>
        </w:tc>
      </w:tr>
      <w:tr w:rsidR="007A233E" w:rsidRPr="005700F9" w14:paraId="50E1A268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305B252B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SFR-0500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33ADAE26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직원 관리</w:t>
            </w:r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28FEC53E" w14:textId="259D0DC8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7DBCF244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7B20432C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1FBDF58F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직원 조회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5822B1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직원 리스트를 조회한다.</w:t>
            </w:r>
          </w:p>
        </w:tc>
      </w:tr>
      <w:tr w:rsidR="005700F9" w:rsidRPr="005700F9" w14:paraId="67D09AF3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54A708C6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SFR-0502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27086754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직원 등록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0870BB5D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직원을 추가/변경/제거한다.</w:t>
            </w:r>
          </w:p>
        </w:tc>
      </w:tr>
      <w:tr w:rsidR="005700F9" w:rsidRPr="005700F9" w14:paraId="2595235B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5FBCE24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SFR-0504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6C40B2A6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근퇴 조회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09127EBF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직원은 자신의 근퇴를 조회한다</w:t>
            </w:r>
          </w:p>
        </w:tc>
      </w:tr>
      <w:tr w:rsidR="005700F9" w:rsidRPr="005700F9" w14:paraId="2E244DC9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657A15D9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SFR-0505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17A52417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직원 근퇴 변경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35663C4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직원은 출근/퇴근을 변경한다.</w:t>
            </w:r>
          </w:p>
        </w:tc>
      </w:tr>
      <w:tr w:rsidR="005700F9" w:rsidRPr="005700F9" w14:paraId="186C8B1C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41C8DC81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SFR-0506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51C01B73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총 월급 조회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1E9FBC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모든 직원의 월급을 조회한다.</w:t>
            </w:r>
          </w:p>
        </w:tc>
      </w:tr>
      <w:tr w:rsidR="007A233E" w:rsidRPr="005700F9" w14:paraId="5B9B655E" w14:textId="77777777" w:rsidTr="004B0A92">
        <w:trPr>
          <w:trHeight w:val="510"/>
        </w:trPr>
        <w:tc>
          <w:tcPr>
            <w:tcW w:w="1430" w:type="dxa"/>
            <w:shd w:val="clear" w:color="000000" w:fill="FFF2CC"/>
            <w:noWrap/>
            <w:vAlign w:val="center"/>
            <w:hideMark/>
          </w:tcPr>
          <w:p w14:paraId="17218325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SFR-0600</w:t>
            </w:r>
          </w:p>
        </w:tc>
        <w:tc>
          <w:tcPr>
            <w:tcW w:w="2361" w:type="dxa"/>
            <w:shd w:val="clear" w:color="000000" w:fill="FFF2CC"/>
            <w:noWrap/>
            <w:vAlign w:val="center"/>
            <w:hideMark/>
          </w:tcPr>
          <w:p w14:paraId="7BB0F156" w14:textId="77777777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</w:rPr>
              <w:t>테이블 관리</w:t>
            </w:r>
          </w:p>
        </w:tc>
        <w:tc>
          <w:tcPr>
            <w:tcW w:w="6307" w:type="dxa"/>
            <w:shd w:val="clear" w:color="000000" w:fill="FFF2CC"/>
            <w:noWrap/>
            <w:vAlign w:val="center"/>
            <w:hideMark/>
          </w:tcPr>
          <w:p w14:paraId="4E277AB6" w14:textId="5D2C93E2" w:rsidR="007A233E" w:rsidRPr="007A233E" w:rsidRDefault="007A233E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 w:rsidRPr="007A233E">
              <w:rPr>
                <w:rFonts w:ascii="맑은 고딕" w:eastAsia="맑은 고딕" w:hAnsi="맑은 고딕" w:hint="eastAsia"/>
                <w:b/>
                <w:bCs/>
                <w:sz w:val="22"/>
                <w:lang w:eastAsia="ko-KR"/>
              </w:rPr>
              <w:t>-</w:t>
            </w:r>
          </w:p>
        </w:tc>
      </w:tr>
      <w:tr w:rsidR="005700F9" w:rsidRPr="005700F9" w14:paraId="4CAB74AC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738CAB66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SFR-0601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7698699A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테이블 조회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0183B65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>사장은 테이블을 조회한다</w:t>
            </w:r>
          </w:p>
        </w:tc>
      </w:tr>
      <w:tr w:rsidR="005700F9" w:rsidRPr="005700F9" w14:paraId="4E3173BF" w14:textId="77777777" w:rsidTr="004B0A92">
        <w:trPr>
          <w:trHeight w:val="510"/>
        </w:trPr>
        <w:tc>
          <w:tcPr>
            <w:tcW w:w="1430" w:type="dxa"/>
            <w:shd w:val="clear" w:color="auto" w:fill="auto"/>
            <w:noWrap/>
            <w:vAlign w:val="center"/>
            <w:hideMark/>
          </w:tcPr>
          <w:p w14:paraId="68A7C24C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SFR-0602</w:t>
            </w:r>
          </w:p>
        </w:tc>
        <w:tc>
          <w:tcPr>
            <w:tcW w:w="2361" w:type="dxa"/>
            <w:shd w:val="clear" w:color="auto" w:fill="auto"/>
            <w:noWrap/>
            <w:vAlign w:val="center"/>
            <w:hideMark/>
          </w:tcPr>
          <w:p w14:paraId="06D5D952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sz w:val="22"/>
              </w:rPr>
            </w:pPr>
            <w:r w:rsidRPr="005700F9">
              <w:rPr>
                <w:rFonts w:ascii="맑은 고딕" w:eastAsia="맑은 고딕" w:hAnsi="맑은 고딕" w:hint="eastAsia"/>
                <w:sz w:val="22"/>
              </w:rPr>
              <w:t>테이블 별 주문 관리</w:t>
            </w:r>
          </w:p>
        </w:tc>
        <w:tc>
          <w:tcPr>
            <w:tcW w:w="6307" w:type="dxa"/>
            <w:shd w:val="clear" w:color="auto" w:fill="auto"/>
            <w:noWrap/>
            <w:vAlign w:val="center"/>
            <w:hideMark/>
          </w:tcPr>
          <w:p w14:paraId="54FECDFE" w14:textId="77777777" w:rsidR="005700F9" w:rsidRPr="005700F9" w:rsidRDefault="005700F9" w:rsidP="004B0A92">
            <w:pPr>
              <w:autoSpaceDE w:val="0"/>
              <w:autoSpaceDN w:val="0"/>
              <w:spacing w:line="320" w:lineRule="exact"/>
              <w:rPr>
                <w:rFonts w:ascii="맑은 고딕" w:eastAsia="맑은 고딕" w:hAnsi="맑은 고딕"/>
                <w:sz w:val="22"/>
                <w:lang w:eastAsia="ko-KR"/>
              </w:rPr>
            </w:pPr>
            <w:r w:rsidRPr="005700F9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직원은 테이블에 주문을 적용한다. </w:t>
            </w:r>
          </w:p>
        </w:tc>
      </w:tr>
    </w:tbl>
    <w:p w14:paraId="17BB9303" w14:textId="77777777" w:rsidR="00A21238" w:rsidRDefault="00A21238" w:rsidP="000F1697">
      <w:pPr>
        <w:autoSpaceDE w:val="0"/>
        <w:autoSpaceDN w:val="0"/>
        <w:rPr>
          <w:lang w:eastAsia="ko-KR"/>
        </w:rPr>
      </w:pPr>
    </w:p>
    <w:p w14:paraId="12870761" w14:textId="77777777" w:rsidR="00A21238" w:rsidRPr="00A21238" w:rsidRDefault="00A21238" w:rsidP="00A21238">
      <w:pPr>
        <w:spacing w:line="60" w:lineRule="auto"/>
        <w:jc w:val="both"/>
        <w:rPr>
          <w:rFonts w:eastAsia="맑은 고딕"/>
          <w:lang w:eastAsia="ko-KR"/>
        </w:rPr>
      </w:pPr>
      <w:r>
        <w:rPr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850"/>
        <w:gridCol w:w="9408"/>
      </w:tblGrid>
      <w:tr w:rsidR="00824C4C" w14:paraId="17392DEB" w14:textId="77777777" w:rsidTr="009D5D9E">
        <w:trPr>
          <w:trHeight w:val="557"/>
        </w:trPr>
        <w:tc>
          <w:tcPr>
            <w:tcW w:w="850" w:type="dxa"/>
            <w:shd w:val="clear" w:color="auto" w:fill="A6A6A6" w:themeFill="background1" w:themeFillShade="A6"/>
            <w:vAlign w:val="center"/>
          </w:tcPr>
          <w:p w14:paraId="6BC179DF" w14:textId="407FAE2A" w:rsidR="00824C4C" w:rsidRPr="005C1A09" w:rsidRDefault="00824C4C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3.5.1</w:t>
            </w:r>
          </w:p>
        </w:tc>
        <w:tc>
          <w:tcPr>
            <w:tcW w:w="9408" w:type="dxa"/>
            <w:vAlign w:val="center"/>
          </w:tcPr>
          <w:p w14:paraId="786D6143" w14:textId="07BE20A6" w:rsidR="00824C4C" w:rsidRPr="00B64C11" w:rsidRDefault="00B64C11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구현에 차질이 생긴</w:t>
            </w:r>
            <w:r w:rsidRPr="00B64C1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B64C11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이유</w:t>
            </w:r>
          </w:p>
        </w:tc>
      </w:tr>
    </w:tbl>
    <w:p w14:paraId="13259F25" w14:textId="5066C694" w:rsidR="00260FCA" w:rsidRPr="00260FCA" w:rsidRDefault="00260FCA" w:rsidP="000F1697">
      <w:pPr>
        <w:autoSpaceDE w:val="0"/>
        <w:autoSpaceDN w:val="0"/>
        <w:rPr>
          <w:rFonts w:eastAsia="맑은 고딕"/>
          <w:lang w:eastAsia="ko-KR"/>
        </w:rPr>
      </w:pPr>
    </w:p>
    <w:tbl>
      <w:tblPr>
        <w:tblStyle w:val="a5"/>
        <w:tblW w:w="10206" w:type="dxa"/>
        <w:tblInd w:w="279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292"/>
        <w:gridCol w:w="1996"/>
        <w:gridCol w:w="6918"/>
      </w:tblGrid>
      <w:tr w:rsidR="00A94290" w:rsidRPr="00A94290" w14:paraId="3C98EEEF" w14:textId="77777777" w:rsidTr="009D5D9E">
        <w:tc>
          <w:tcPr>
            <w:tcW w:w="1292" w:type="dxa"/>
            <w:shd w:val="clear" w:color="auto" w:fill="D9D9D9" w:themeFill="background1" w:themeFillShade="D9"/>
          </w:tcPr>
          <w:p w14:paraId="1E769DD5" w14:textId="4CFE112C" w:rsidR="00A94290" w:rsidRPr="00D719D2" w:rsidRDefault="00A94290" w:rsidP="00A94290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D719D2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I</w:t>
            </w:r>
            <w:r w:rsidRPr="00D719D2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D</w:t>
            </w:r>
          </w:p>
        </w:tc>
        <w:tc>
          <w:tcPr>
            <w:tcW w:w="1996" w:type="dxa"/>
            <w:shd w:val="clear" w:color="auto" w:fill="D9D9D9" w:themeFill="background1" w:themeFillShade="D9"/>
          </w:tcPr>
          <w:p w14:paraId="31866C7F" w14:textId="6AE05899" w:rsidR="00A94290" w:rsidRPr="00D719D2" w:rsidRDefault="00A94290" w:rsidP="00A94290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D719D2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기능 이름</w:t>
            </w:r>
          </w:p>
        </w:tc>
        <w:tc>
          <w:tcPr>
            <w:tcW w:w="6918" w:type="dxa"/>
            <w:shd w:val="clear" w:color="auto" w:fill="D9D9D9" w:themeFill="background1" w:themeFillShade="D9"/>
          </w:tcPr>
          <w:p w14:paraId="4791B9FD" w14:textId="759242F5" w:rsidR="00A94290" w:rsidRPr="00D719D2" w:rsidRDefault="00A94290" w:rsidP="00A94290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D719D2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이유</w:t>
            </w:r>
          </w:p>
        </w:tc>
      </w:tr>
      <w:tr w:rsidR="00A94290" w14:paraId="5DB30CC9" w14:textId="77777777" w:rsidTr="009D5D9E">
        <w:tc>
          <w:tcPr>
            <w:tcW w:w="1292" w:type="dxa"/>
            <w:vAlign w:val="center"/>
          </w:tcPr>
          <w:p w14:paraId="5213205D" w14:textId="79D22B6C" w:rsidR="00A94290" w:rsidRPr="009D5D9E" w:rsidRDefault="00CF2458" w:rsidP="003737F4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9D5D9E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S</w:t>
            </w:r>
            <w:r w:rsidRPr="009D5D9E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FR-0200</w:t>
            </w:r>
          </w:p>
        </w:tc>
        <w:tc>
          <w:tcPr>
            <w:tcW w:w="1996" w:type="dxa"/>
            <w:vAlign w:val="center"/>
          </w:tcPr>
          <w:p w14:paraId="162B75B4" w14:textId="7178AB94" w:rsidR="00A94290" w:rsidRPr="00A94290" w:rsidRDefault="00D719D2" w:rsidP="003737F4">
            <w:pPr>
              <w:widowControl w:val="0"/>
              <w:jc w:val="center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결제 관리</w:t>
            </w:r>
          </w:p>
        </w:tc>
        <w:tc>
          <w:tcPr>
            <w:tcW w:w="6918" w:type="dxa"/>
          </w:tcPr>
          <w:p w14:paraId="42CD6BF2" w14:textId="6D871B8F" w:rsidR="003737F4" w:rsidRPr="003737F4" w:rsidRDefault="00A624B4" w:rsidP="00A94290">
            <w:pPr>
              <w:widowControl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패턴 적용에 집중하다 보니 우선순위를 정하게 되었고,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우선순위가 높은 기능부터 구현하다가 일정 관리에 지장이 생겨 구현하지 못하였다.</w:t>
            </w:r>
          </w:p>
        </w:tc>
      </w:tr>
      <w:tr w:rsidR="00A94290" w:rsidRPr="00FC2F66" w14:paraId="2100FEC4" w14:textId="77777777" w:rsidTr="009D5D9E">
        <w:tc>
          <w:tcPr>
            <w:tcW w:w="1292" w:type="dxa"/>
            <w:vAlign w:val="center"/>
          </w:tcPr>
          <w:p w14:paraId="38FE6E1C" w14:textId="2DCC643E" w:rsidR="00A94290" w:rsidRPr="009D5D9E" w:rsidRDefault="00260FCA" w:rsidP="003737F4">
            <w:pPr>
              <w:widowControl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9D5D9E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S</w:t>
            </w:r>
            <w:r w:rsidRPr="009D5D9E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FR-0503</w:t>
            </w:r>
          </w:p>
        </w:tc>
        <w:tc>
          <w:tcPr>
            <w:tcW w:w="1996" w:type="dxa"/>
            <w:vAlign w:val="center"/>
          </w:tcPr>
          <w:p w14:paraId="28000860" w14:textId="655D28C5" w:rsidR="00A94290" w:rsidRPr="00A94290" w:rsidRDefault="00D719D2" w:rsidP="003737F4">
            <w:pPr>
              <w:widowControl w:val="0"/>
              <w:jc w:val="center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출퇴근 시간 관리</w:t>
            </w:r>
          </w:p>
        </w:tc>
        <w:tc>
          <w:tcPr>
            <w:tcW w:w="6918" w:type="dxa"/>
          </w:tcPr>
          <w:p w14:paraId="13D30204" w14:textId="43341674" w:rsidR="00A94290" w:rsidRPr="00A94290" w:rsidRDefault="008862BD" w:rsidP="00A94290">
            <w:pPr>
              <w:widowControl w:val="0"/>
              <w:jc w:val="both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출퇴근 시간을 </w:t>
            </w:r>
            <w:r w:rsidR="002703A0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적용하면 </w:t>
            </w:r>
            <w:r w:rsidR="00DC4A0A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등록 시간에 맞게 직원이 출근 또는 퇴근 기능을 실행해야 하며,</w:t>
            </w:r>
            <w:r w:rsidR="00DC4A0A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="00DC4A0A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이 과정에서 많은 </w:t>
            </w:r>
            <w:r w:rsidR="00671354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예측 비용</w:t>
            </w:r>
            <w:r w:rsidR="00DC4A0A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이 들어갈 것으로 판단되어 </w:t>
            </w:r>
            <w:r w:rsidR="00FC2F66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팀원과의 회의 끝에 </w:t>
            </w:r>
            <w:r w:rsidR="00444F28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구현에서 제외하기로 </w:t>
            </w:r>
            <w:r w:rsidR="00FC2F66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결정하였다.</w:t>
            </w:r>
          </w:p>
        </w:tc>
      </w:tr>
      <w:tr w:rsidR="0049074C" w:rsidRPr="00FC2F66" w14:paraId="592EEC7C" w14:textId="77777777" w:rsidTr="00244E75">
        <w:tc>
          <w:tcPr>
            <w:tcW w:w="10206" w:type="dxa"/>
            <w:gridSpan w:val="3"/>
            <w:vAlign w:val="center"/>
          </w:tcPr>
          <w:p w14:paraId="3E1C27C8" w14:textId="484E8C67" w:rsidR="0054419E" w:rsidRDefault="0054419E" w:rsidP="0049074C">
            <w:pPr>
              <w:widowControl w:val="0"/>
              <w:rPr>
                <w:rFonts w:ascii="맑은 고딕" w:eastAsia="맑은 고딕" w:hAnsi="맑은 고딕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프로그램 요구사항이 자주 변경되는 것을 전제로 한 </w:t>
            </w:r>
            <w:r w:rsidR="00A378AA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개발 계획이었기 때문에</w:t>
            </w:r>
            <w:r w:rsidR="00932BE3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,</w:t>
            </w:r>
            <w:r w:rsidR="00932BE3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="000C218F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변경에 강한 프로젝트 아키텍처를 구축하는데 </w:t>
            </w:r>
            <w:r w:rsidR="005F2D58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많은 시간을 할애했다.</w:t>
            </w:r>
            <w:r w:rsidR="00243413">
              <w:rPr>
                <w:rFonts w:ascii="맑은 고딕" w:eastAsia="맑은 고딕" w:hAnsi="맑은 고딕"/>
                <w:sz w:val="20"/>
                <w:szCs w:val="20"/>
                <w:lang w:eastAsia="ko-KR"/>
              </w:rPr>
              <w:t xml:space="preserve"> </w:t>
            </w:r>
            <w:r w:rsidR="00243413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그래서 프로그램 주제에 따라 </w:t>
            </w:r>
            <w:r w:rsidR="00AE2885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개발 </w:t>
            </w:r>
            <w:r w:rsidR="00243413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일정을 </w:t>
            </w:r>
            <w:r w:rsidR="00AE2885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 xml:space="preserve">조금 더 유연하게 </w:t>
            </w:r>
            <w:r w:rsidR="006743E4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하면 프로젝트의 완성도가 더 높아</w:t>
            </w:r>
            <w:r w:rsidR="00927959">
              <w:rPr>
                <w:rFonts w:ascii="맑은 고딕" w:eastAsia="맑은 고딕" w:hAnsi="맑은 고딕" w:hint="eastAsia"/>
                <w:sz w:val="20"/>
                <w:szCs w:val="20"/>
                <w:lang w:eastAsia="ko-KR"/>
              </w:rPr>
              <w:t>질 것으로 예상된다.</w:t>
            </w:r>
          </w:p>
        </w:tc>
      </w:tr>
    </w:tbl>
    <w:p w14:paraId="6A69525B" w14:textId="77777777" w:rsidR="006954F0" w:rsidRDefault="006954F0">
      <w:pPr>
        <w:rPr>
          <w:lang w:eastAsia="ko-KR"/>
        </w:rPr>
      </w:pPr>
    </w:p>
    <w:p w14:paraId="1EA35C3F" w14:textId="0F790312" w:rsidR="00824C4C" w:rsidRPr="00325D28" w:rsidRDefault="00824C4C" w:rsidP="00084878">
      <w:pPr>
        <w:spacing w:line="60" w:lineRule="auto"/>
        <w:jc w:val="both"/>
        <w:rPr>
          <w:rFonts w:ascii="맑은 고딕" w:eastAsia="맑은 고딕" w:hAnsi="맑은 고딕" w:cs="맑은 고딕"/>
          <w:lang w:eastAsia="ko-KR"/>
        </w:rPr>
        <w:sectPr w:rsidR="00824C4C" w:rsidRPr="00325D28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5077" w:type="dxa"/>
        <w:tblInd w:w="227" w:type="dxa"/>
        <w:tblLook w:val="04A0" w:firstRow="1" w:lastRow="0" w:firstColumn="1" w:lastColumn="0" w:noHBand="0" w:noVBand="1"/>
      </w:tblPr>
      <w:tblGrid>
        <w:gridCol w:w="704"/>
        <w:gridCol w:w="14373"/>
      </w:tblGrid>
      <w:tr w:rsidR="00B003D1" w14:paraId="7490B646" w14:textId="77777777" w:rsidTr="00B003D1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99077FE" w14:textId="77777777" w:rsidR="00B003D1" w:rsidRPr="005C1A09" w:rsidRDefault="00B003D1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3.6</w:t>
            </w:r>
          </w:p>
        </w:tc>
        <w:tc>
          <w:tcPr>
            <w:tcW w:w="14373" w:type="dxa"/>
            <w:vAlign w:val="center"/>
          </w:tcPr>
          <w:p w14:paraId="36584D0D" w14:textId="218E86F3" w:rsidR="00B003D1" w:rsidRPr="005C1A09" w:rsidRDefault="00B003D1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COCOMO II</w:t>
            </w:r>
            <w:r w:rsidR="007E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</w:p>
        </w:tc>
      </w:tr>
    </w:tbl>
    <w:p w14:paraId="54351FE9" w14:textId="1CDD9EB4" w:rsidR="00F13DE3" w:rsidRPr="005F21A3" w:rsidRDefault="00B95E49" w:rsidP="004C20B3">
      <w:pPr>
        <w:pStyle w:val="a4"/>
        <w:numPr>
          <w:ilvl w:val="0"/>
          <w:numId w:val="16"/>
        </w:numPr>
        <w:autoSpaceDE w:val="0"/>
        <w:autoSpaceDN w:val="0"/>
        <w:spacing w:line="360" w:lineRule="exact"/>
        <w:ind w:leftChars="100" w:left="506" w:hanging="266"/>
        <w:rPr>
          <w:rFonts w:eastAsia="맑은 고딕"/>
          <w:b/>
          <w:bCs/>
          <w:lang w:eastAsia="ko-KR"/>
        </w:rPr>
      </w:pPr>
      <w:r w:rsidRPr="005F21A3">
        <w:rPr>
          <w:rFonts w:eastAsia="맑은 고딕" w:hint="eastAsia"/>
          <w:b/>
          <w:bCs/>
          <w:lang w:eastAsia="ko-KR"/>
        </w:rPr>
        <w:t>프로젝트에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사용될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금액적</w:t>
      </w:r>
      <w:r w:rsidRPr="005F21A3">
        <w:rPr>
          <w:rFonts w:eastAsia="맑은 고딕"/>
          <w:b/>
          <w:bCs/>
          <w:lang w:eastAsia="ko-KR"/>
        </w:rPr>
        <w:t xml:space="preserve"> / </w:t>
      </w:r>
      <w:r w:rsidRPr="005F21A3">
        <w:rPr>
          <w:rFonts w:eastAsia="맑은 고딕" w:hint="eastAsia"/>
          <w:b/>
          <w:bCs/>
          <w:lang w:eastAsia="ko-KR"/>
        </w:rPr>
        <w:t>시간적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비용과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그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진행도를</w:t>
      </w:r>
      <w:r w:rsidRPr="005F21A3">
        <w:rPr>
          <w:rFonts w:eastAsia="맑은 고딕"/>
          <w:b/>
          <w:bCs/>
          <w:lang w:eastAsia="ko-KR"/>
        </w:rPr>
        <w:t xml:space="preserve"> </w:t>
      </w:r>
      <w:r w:rsidRPr="005F21A3">
        <w:rPr>
          <w:rFonts w:eastAsia="맑은 고딕" w:hint="eastAsia"/>
          <w:b/>
          <w:bCs/>
          <w:lang w:eastAsia="ko-KR"/>
        </w:rPr>
        <w:t>나타낸다</w:t>
      </w:r>
    </w:p>
    <w:p w14:paraId="16C98E68" w14:textId="77777777" w:rsidR="008974EA" w:rsidRPr="00E65D2A" w:rsidRDefault="002D2C2F" w:rsidP="004C20B3">
      <w:pPr>
        <w:pStyle w:val="a4"/>
        <w:numPr>
          <w:ilvl w:val="1"/>
          <w:numId w:val="16"/>
        </w:numPr>
        <w:autoSpaceDE w:val="0"/>
        <w:autoSpaceDN w:val="0"/>
        <w:spacing w:line="360" w:lineRule="exact"/>
        <w:ind w:leftChars="0"/>
        <w:rPr>
          <w:rFonts w:eastAsia="맑은 고딕"/>
          <w:lang w:eastAsia="ko-KR"/>
        </w:rPr>
      </w:pP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>C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OCOMO || </w:t>
      </w: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 xml:space="preserve">방법에 의한 개발 비용 예측 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(</w:t>
      </w: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 xml:space="preserve">간이 기능 점수법 이용 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 xml:space="preserve">(KOSA </w:t>
      </w:r>
      <w:r>
        <w:rPr>
          <w:rFonts w:ascii="맑은 고딕" w:eastAsia="맑은 고딕" w:hAnsi="맑은 고딕" w:hint="eastAsia"/>
          <w:color w:val="000000" w:themeColor="text1"/>
          <w:sz w:val="20"/>
          <w:szCs w:val="20"/>
          <w:lang w:eastAsia="ko-KR"/>
        </w:rPr>
        <w:t xml:space="preserve">사업대가 산정 </w:t>
      </w: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t>Excel File)</w:t>
      </w:r>
    </w:p>
    <w:p w14:paraId="6209A896" w14:textId="77777777" w:rsidR="008974EA" w:rsidRPr="00685666" w:rsidRDefault="008974EA" w:rsidP="000F1697">
      <w:pPr>
        <w:pStyle w:val="a4"/>
        <w:autoSpaceDE w:val="0"/>
        <w:autoSpaceDN w:val="0"/>
        <w:spacing w:line="360" w:lineRule="exact"/>
        <w:ind w:leftChars="0" w:left="692"/>
        <w:rPr>
          <w:rFonts w:eastAsia="맑은 고딕"/>
          <w:lang w:eastAsia="ko-KR"/>
        </w:rPr>
      </w:pPr>
    </w:p>
    <w:tbl>
      <w:tblPr>
        <w:tblW w:w="1548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638"/>
        <w:gridCol w:w="1619"/>
        <w:gridCol w:w="2382"/>
        <w:gridCol w:w="5470"/>
        <w:gridCol w:w="2102"/>
        <w:gridCol w:w="1269"/>
      </w:tblGrid>
      <w:tr w:rsidR="009E1D57" w:rsidRPr="00917EE6" w14:paraId="3C7C6BF3" w14:textId="77777777" w:rsidTr="00BC18F3">
        <w:trPr>
          <w:trHeight w:val="464"/>
        </w:trPr>
        <w:tc>
          <w:tcPr>
            <w:tcW w:w="15480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56A96B0B" w14:textId="3E3F519B" w:rsidR="009E1D57" w:rsidRPr="00917EE6" w:rsidRDefault="009E1D57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기능 점수 산정</w:t>
            </w:r>
          </w:p>
        </w:tc>
      </w:tr>
      <w:tr w:rsidR="009E1D57" w:rsidRPr="00917EE6" w14:paraId="28A1A735" w14:textId="77777777" w:rsidTr="00BC18F3">
        <w:trPr>
          <w:trHeight w:val="981"/>
        </w:trPr>
        <w:tc>
          <w:tcPr>
            <w:tcW w:w="12109" w:type="dxa"/>
            <w:gridSpan w:val="4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000000"/>
            </w:tcBorders>
            <w:shd w:val="clear" w:color="auto" w:fill="D9D9D9" w:themeFill="background1" w:themeFillShade="D9"/>
            <w:vAlign w:val="center"/>
            <w:hideMark/>
          </w:tcPr>
          <w:p w14:paraId="0286E72E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기능명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C5F7926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데이터 및 트랜잭션</w:t>
            </w: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br/>
              <w:t>기능</w:t>
            </w:r>
          </w:p>
        </w:tc>
        <w:tc>
          <w:tcPr>
            <w:tcW w:w="1269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5B76B71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FP 산출</w:t>
            </w:r>
          </w:p>
        </w:tc>
      </w:tr>
      <w:tr w:rsidR="00772F64" w:rsidRPr="00917EE6" w14:paraId="7CEB7D20" w14:textId="77777777" w:rsidTr="00BC18F3">
        <w:trPr>
          <w:trHeight w:val="464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986CA7" w14:textId="68F4891D" w:rsidR="00E65D2A" w:rsidRPr="00BC18F3" w:rsidRDefault="00E65D2A" w:rsidP="00BC18F3">
            <w:pPr>
              <w:pStyle w:val="a4"/>
              <w:numPr>
                <w:ilvl w:val="0"/>
                <w:numId w:val="38"/>
              </w:numPr>
              <w:autoSpaceDE w:val="0"/>
              <w:autoSpaceDN w:val="0"/>
              <w:ind w:leftChars="0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BC18F3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어플리케이션</w:t>
            </w:r>
            <w:r w:rsidR="00BC18F3"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C18F3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명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8D18AF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②세부 업무명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5F8DF7E" w14:textId="1051E804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③단위</w:t>
            </w:r>
            <w:r w:rsidR="00BC18F3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프로세스명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7A2D086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단위프로세스 설명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C265FCC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④FP유형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735FB03" w14:textId="77777777" w:rsidR="00E65D2A" w:rsidRPr="00917EE6" w:rsidRDefault="00E65D2A" w:rsidP="004B0A92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b/>
                <w:bCs/>
                <w:color w:val="000000"/>
                <w:sz w:val="20"/>
                <w:szCs w:val="20"/>
                <w:lang w:eastAsia="ko-KR"/>
              </w:rPr>
              <w:t>⑤가중치</w:t>
            </w:r>
          </w:p>
        </w:tc>
      </w:tr>
      <w:tr w:rsidR="009E1D57" w:rsidRPr="00917EE6" w14:paraId="21E7F5E2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C291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02F24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D5A4F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등록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E678E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주문을 입력/취소한다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67B125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000383E7" w14:textId="1E3B257A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0395CB7B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0A516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A1752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D6A2C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홀 등록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EFB77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홀에 배정되는 주문을 입력/취소한다.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1EA21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EQ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309FF564" w14:textId="10C5DBE8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3.9</w:t>
            </w:r>
          </w:p>
        </w:tc>
      </w:tr>
      <w:tr w:rsidR="009E1D57" w:rsidRPr="00917EE6" w14:paraId="1D93B8EE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BF278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1B5B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427CF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배달 등록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8083D" w14:textId="698AF15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</w:t>
            </w:r>
            <w:r w:rsidR="00BC18F3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</w:t>
            </w: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배달에 배정되는 주문을 입력/취소한다.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00F669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50F9E359" w14:textId="28C121AB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77296EA9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A5602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25282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41F84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포장 등록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9E012" w14:textId="12598BB9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</w:t>
            </w:r>
            <w:r w:rsidR="00BC18F3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</w:t>
            </w: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포장에 배정되는 주문을 입력/취소한다.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5F992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63240039" w14:textId="616F550E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459CF1D0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73D76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D9947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E2896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주문서 출력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7DCA1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주문서를 출력한다.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7FA09" w14:textId="22D5016A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788FF452" w14:textId="486F51D5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148A1419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5948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EC778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1FAF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주문 조회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7554B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주문 리스트를 출력한다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FD41F" w14:textId="0CA1FFBD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  <w:hideMark/>
          </w:tcPr>
          <w:p w14:paraId="1C6973BE" w14:textId="1EA78A8D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67087C74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31AEEB" w14:textId="7D3ABC02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102AD0" w14:textId="514B8B4B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메뉴 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47454E" w14:textId="5A2B8BB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메뉴 등록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3A8FB6" w14:textId="539CED83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메뉴를 추가/수정/삭제한다.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A812CF" w14:textId="46508D3C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68E652EF" w14:textId="1B471E0D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6546DF3E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9B61FB" w14:textId="125897B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0AACFB" w14:textId="6BC1FE4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9AE801" w14:textId="0C44FB1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기간 별 매출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371DD" w14:textId="4D610FE6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연간/월간/주간 매출을 조회한다.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F3FCBB" w14:textId="1FABB80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F337CC8" w14:textId="19BFDDB4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167387A1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F3E83" w14:textId="70A9113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3E247E" w14:textId="2106481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0AEE2F" w14:textId="09097859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방식 별 매출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605705" w14:textId="4B5AB2D1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카드/현금/상품권 매출을 조회한다.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F71B67" w14:textId="718AD683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30E32E4A" w14:textId="76545094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30F69E7F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26EE8C" w14:textId="1BA43AAC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9A6081" w14:textId="066BAA89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750110" w14:textId="6B79F94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잔액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B6B899" w14:textId="415CD26A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잔액을 조회한다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D4B41B" w14:textId="2100FA3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580E2036" w14:textId="3D8BAAF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7F11DC64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2B47AE" w14:textId="43828504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lastRenderedPageBreak/>
              <w:t>음식점매니지먼트시스템</w:t>
            </w:r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99403" w14:textId="1938227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5FFA9A" w14:textId="1990029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현금 관리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1DC10B" w14:textId="44BFDA8E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현금을 추가/제거한다.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83798C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BDAAC54" w14:textId="4843F81C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5AF938B0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40F7C7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E70E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ED0449" w14:textId="746F0D5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상품권 관리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CA463A" w14:textId="635FD3D1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사장/직원은 상품권을 추가/제거한다.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F4F383" w14:textId="6E4DD3A9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022EDDA2" w14:textId="3ABDF953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7BACAA95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00918E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DCC85A" w14:textId="78266EEA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F27BE" w14:textId="757A0782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A49863" w14:textId="657EF3D8" w:rsidR="00E65D2A" w:rsidRPr="00917EE6" w:rsidRDefault="00E65D2A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사장은 </w:t>
            </w:r>
            <w:r w:rsidR="00FF002D"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 리스트를</w:t>
            </w: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조회한다.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76EB41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1B2BD590" w14:textId="463D1251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20751805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191BF4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522301" w14:textId="04DA7D4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159C28" w14:textId="4D04974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 등록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14663F" w14:textId="442C8F7B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직원을 추가/변경/제거한다.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A3762B" w14:textId="7C8931DA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EQ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8F9566B" w14:textId="364A8609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3.9</w:t>
            </w:r>
          </w:p>
        </w:tc>
      </w:tr>
      <w:tr w:rsidR="009E1D57" w:rsidRPr="00917EE6" w14:paraId="14D01526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2746CA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D39E75" w14:textId="295C8AEF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72B7A1" w14:textId="5E4AB463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출퇴근 시간</w:t>
            </w:r>
            <w:r w:rsidR="00E65D2A"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FBA67B" w14:textId="72F71154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직원의 출퇴근 시간을 설정/변경한다.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2E946E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300E7F9" w14:textId="6F06BFDF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017506CC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C8168B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158DC4" w14:textId="294E0298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EC65AD" w14:textId="30C64302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근퇴 조회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059702" w14:textId="410569A3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직원은 자신의 근퇴를 조회한다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7EF68E" w14:textId="07B257C1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EO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6FC55C5B" w14:textId="5FDD29CE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5.2</w:t>
            </w:r>
          </w:p>
        </w:tc>
      </w:tr>
      <w:tr w:rsidR="009E1D57" w:rsidRPr="00917EE6" w14:paraId="7DD7CDC8" w14:textId="77777777" w:rsidTr="00BC18F3">
        <w:trPr>
          <w:trHeight w:val="20"/>
        </w:trPr>
        <w:tc>
          <w:tcPr>
            <w:tcW w:w="263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927DC8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F00193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 관리</w:t>
            </w:r>
          </w:p>
        </w:tc>
        <w:tc>
          <w:tcPr>
            <w:tcW w:w="238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795846" w14:textId="06F42B22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 xml:space="preserve">직원 </w:t>
            </w:r>
            <w:r w:rsidR="00FF002D"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근퇴 변경</w:t>
            </w:r>
          </w:p>
        </w:tc>
        <w:tc>
          <w:tcPr>
            <w:tcW w:w="547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3C6E4A" w14:textId="60277252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직원은 출근/퇴근을 변경한다.</w:t>
            </w:r>
          </w:p>
        </w:tc>
        <w:tc>
          <w:tcPr>
            <w:tcW w:w="2102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5FE646" w14:textId="64598BC1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2E11D9A8" w14:textId="5A534E64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  <w:tr w:rsidR="009E1D57" w:rsidRPr="00917EE6" w14:paraId="67E1305F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FE63FF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4F0EAB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직원 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F29894" w14:textId="0C57ADEB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총 월급 조회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43352" w14:textId="1AB7C666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모든 직원의 월급을 조회한다.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C18430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EQ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4DF91681" w14:textId="0DD2732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3.9</w:t>
            </w:r>
          </w:p>
        </w:tc>
      </w:tr>
      <w:tr w:rsidR="009E1D57" w:rsidRPr="00917EE6" w14:paraId="68347D67" w14:textId="77777777" w:rsidTr="00BC18F3">
        <w:trPr>
          <w:trHeight w:val="20"/>
        </w:trPr>
        <w:tc>
          <w:tcPr>
            <w:tcW w:w="2638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09A0BA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7CED9" w14:textId="3B3A4C1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테이블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77150D" w14:textId="46858F7B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테이블 조회</w:t>
            </w:r>
          </w:p>
        </w:tc>
        <w:tc>
          <w:tcPr>
            <w:tcW w:w="54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6F72BC" w14:textId="0CDE30F6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사장은 테이블을 조회한다</w:t>
            </w:r>
          </w:p>
        </w:tc>
        <w:tc>
          <w:tcPr>
            <w:tcW w:w="21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91560F" w14:textId="43090796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EQ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7D9F6D63" w14:textId="4C74E480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3.9</w:t>
            </w:r>
          </w:p>
        </w:tc>
      </w:tr>
      <w:tr w:rsidR="009E1D57" w:rsidRPr="00917EE6" w14:paraId="410EF8AE" w14:textId="77777777" w:rsidTr="00BC18F3">
        <w:trPr>
          <w:trHeight w:val="20"/>
        </w:trPr>
        <w:tc>
          <w:tcPr>
            <w:tcW w:w="2638" w:type="dxa"/>
            <w:tcBorders>
              <w:top w:val="single" w:sz="4" w:space="0" w:color="auto"/>
              <w:left w:val="single" w:sz="12" w:space="0" w:color="auto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BBBDCC" w14:textId="77777777" w:rsidR="00E65D2A" w:rsidRPr="00917EE6" w:rsidRDefault="00E65D2A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음식점매니지먼트시스템</w:t>
            </w:r>
          </w:p>
        </w:tc>
        <w:tc>
          <w:tcPr>
            <w:tcW w:w="1619" w:type="dxa"/>
            <w:tcBorders>
              <w:top w:val="single" w:sz="4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6D0BBB" w14:textId="28DF3212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color w:val="000000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>테이블</w:t>
            </w:r>
            <w:r w:rsidR="00E65D2A" w:rsidRPr="00917EE6">
              <w:rPr>
                <w:rFonts w:ascii="맑은 고딕" w:eastAsia="맑은 고딕" w:hAnsi="맑은 고딕" w:cs="굴림" w:hint="eastAsia"/>
                <w:color w:val="000000"/>
                <w:sz w:val="20"/>
                <w:szCs w:val="20"/>
                <w:lang w:eastAsia="ko-KR"/>
              </w:rPr>
              <w:t xml:space="preserve"> 관리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67EFDB" w14:textId="15909E41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테이블 별 주문 관리</w:t>
            </w:r>
          </w:p>
        </w:tc>
        <w:tc>
          <w:tcPr>
            <w:tcW w:w="5470" w:type="dxa"/>
            <w:tcBorders>
              <w:top w:val="single" w:sz="4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698631" w14:textId="6813E28D" w:rsidR="00E65D2A" w:rsidRPr="00917EE6" w:rsidRDefault="00FF002D" w:rsidP="004B0A92">
            <w:pPr>
              <w:autoSpaceDE w:val="0"/>
              <w:autoSpaceDN w:val="0"/>
              <w:spacing w:line="600" w:lineRule="exact"/>
              <w:jc w:val="both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직원은 테이블에 주문을 적용한다.</w:t>
            </w:r>
          </w:p>
        </w:tc>
        <w:tc>
          <w:tcPr>
            <w:tcW w:w="2102" w:type="dxa"/>
            <w:tcBorders>
              <w:top w:val="single" w:sz="4" w:space="0" w:color="auto"/>
              <w:left w:val="nil"/>
              <w:bottom w:val="single" w:sz="1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4DD348" w14:textId="5DE72B3D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EI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18" w:space="0" w:color="auto"/>
              <w:right w:val="single" w:sz="12" w:space="0" w:color="auto"/>
            </w:tcBorders>
            <w:shd w:val="clear" w:color="auto" w:fill="auto"/>
            <w:noWrap/>
            <w:vAlign w:val="center"/>
          </w:tcPr>
          <w:p w14:paraId="08AF1D98" w14:textId="0872B235" w:rsidR="00E65D2A" w:rsidRPr="00917EE6" w:rsidRDefault="00FF002D" w:rsidP="004B0A92">
            <w:pPr>
              <w:autoSpaceDE w:val="0"/>
              <w:autoSpaceDN w:val="0"/>
              <w:spacing w:line="600" w:lineRule="exact"/>
              <w:jc w:val="center"/>
              <w:rPr>
                <w:rFonts w:ascii="맑은 고딕" w:eastAsia="맑은 고딕" w:hAnsi="맑은 고딕" w:cs="굴림"/>
                <w:sz w:val="20"/>
                <w:szCs w:val="20"/>
                <w:lang w:eastAsia="ko-KR"/>
              </w:rPr>
            </w:pPr>
            <w:r w:rsidRPr="00917EE6">
              <w:rPr>
                <w:rFonts w:ascii="맑은 고딕" w:eastAsia="맑은 고딕" w:hAnsi="맑은 고딕" w:cs="굴림" w:hint="eastAsia"/>
                <w:sz w:val="20"/>
                <w:szCs w:val="20"/>
                <w:lang w:eastAsia="ko-KR"/>
              </w:rPr>
              <w:t>4.0</w:t>
            </w:r>
          </w:p>
        </w:tc>
      </w:tr>
    </w:tbl>
    <w:p w14:paraId="05A77E69" w14:textId="77777777" w:rsidR="00FA0F35" w:rsidRDefault="00FA0F35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tbl>
      <w:tblPr>
        <w:tblStyle w:val="a5"/>
        <w:tblpPr w:leftFromText="142" w:rightFromText="142" w:horzAnchor="margin" w:tblpY="502"/>
        <w:tblW w:w="0" w:type="auto"/>
        <w:tblLook w:val="04A0" w:firstRow="1" w:lastRow="0" w:firstColumn="1" w:lastColumn="0" w:noHBand="0" w:noVBand="1"/>
      </w:tblPr>
      <w:tblGrid>
        <w:gridCol w:w="3579"/>
        <w:gridCol w:w="11725"/>
      </w:tblGrid>
      <w:tr w:rsidR="003D3F40" w14:paraId="1E296951" w14:textId="77777777" w:rsidTr="007E310C">
        <w:trPr>
          <w:trHeight w:val="510"/>
        </w:trPr>
        <w:tc>
          <w:tcPr>
            <w:tcW w:w="15304" w:type="dxa"/>
            <w:gridSpan w:val="2"/>
            <w:shd w:val="clear" w:color="auto" w:fill="D9D9D9" w:themeFill="background1" w:themeFillShade="D9"/>
            <w:vAlign w:val="center"/>
          </w:tcPr>
          <w:p w14:paraId="51D61D28" w14:textId="77777777" w:rsidR="003D3F40" w:rsidRPr="007E310C" w:rsidRDefault="00E0066C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lastRenderedPageBreak/>
              <w:t>트랜잭션 기능 점수 계산</w:t>
            </w:r>
          </w:p>
        </w:tc>
      </w:tr>
      <w:tr w:rsidR="003D3F40" w14:paraId="53F48FF3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35B9FD7A" w14:textId="77777777" w:rsidR="003D3F4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I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LF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0530A0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Internal Logical File</w:t>
            </w:r>
            <w:r w:rsidR="00C862B1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="00C862B1"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내부 논리 파일)</w:t>
            </w:r>
          </w:p>
        </w:tc>
        <w:tc>
          <w:tcPr>
            <w:tcW w:w="11725" w:type="dxa"/>
            <w:vAlign w:val="center"/>
          </w:tcPr>
          <w:p w14:paraId="3B3DFBE0" w14:textId="77777777" w:rsidR="003D3F40" w:rsidRDefault="00107B1A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사용자가 등록/수정/삭제/조회를 하기 위한 대상으로,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="00B05C0C">
              <w:rPr>
                <w:rFonts w:ascii="맑은 고딕" w:eastAsia="맑은 고딕" w:hAnsi="맑은 고딕" w:hint="eastAsia"/>
                <w:sz w:val="20"/>
                <w:lang w:eastAsia="ko-KR"/>
              </w:rPr>
              <w:t>해당 프로젝트에는 사용되지 않는다.</w:t>
            </w:r>
          </w:p>
        </w:tc>
      </w:tr>
      <w:tr w:rsidR="00DC09E0" w14:paraId="7DED4AE4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6843335E" w14:textId="77777777" w:rsidR="00DC09E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E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IF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0530A0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External Interface File</w:t>
            </w:r>
            <w:r w:rsidR="0039708C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="00C862B1"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외부 연계 파일)</w:t>
            </w:r>
          </w:p>
        </w:tc>
        <w:tc>
          <w:tcPr>
            <w:tcW w:w="11725" w:type="dxa"/>
            <w:vAlign w:val="center"/>
          </w:tcPr>
          <w:p w14:paraId="75169209" w14:textId="77777777" w:rsidR="00DC09E0" w:rsidRDefault="00986516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측정 대상 애플리케이션에서 참조만 하고 다른 애플리케이션에서는 유지되는 파일로,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해당 프로젝트에는 사용되지 않는다.</w:t>
            </w:r>
          </w:p>
        </w:tc>
      </w:tr>
      <w:tr w:rsidR="00DC09E0" w14:paraId="1EC43C38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135F1520" w14:textId="77777777" w:rsidR="00DC09E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E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I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977AB5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External Input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외부 입력)</w:t>
            </w:r>
          </w:p>
        </w:tc>
        <w:tc>
          <w:tcPr>
            <w:tcW w:w="11725" w:type="dxa"/>
            <w:vAlign w:val="center"/>
          </w:tcPr>
          <w:p w14:paraId="41BA2FB0" w14:textId="77777777" w:rsidR="00DC09E0" w:rsidRDefault="00FF58AA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데이터베이스에 </w:t>
            </w: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>데이터를 등록/수정/삭제하는 것으로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 xml:space="preserve"> ‘</w:t>
            </w:r>
            <w:r w:rsidR="00E94BA2">
              <w:rPr>
                <w:rFonts w:ascii="맑은 고딕" w:eastAsia="맑은 고딕" w:hAnsi="맑은 고딕" w:hint="eastAsia"/>
                <w:sz w:val="20"/>
                <w:lang w:eastAsia="ko-KR"/>
              </w:rPr>
              <w:t>주문 등록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>’, ‘</w:t>
            </w:r>
            <w:r w:rsidR="00F47C7C">
              <w:rPr>
                <w:rFonts w:ascii="맑은 고딕" w:eastAsia="맑은 고딕" w:hAnsi="맑은 고딕" w:hint="eastAsia"/>
                <w:sz w:val="20"/>
                <w:lang w:eastAsia="ko-KR"/>
              </w:rPr>
              <w:t>카드 결제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>’</w:t>
            </w:r>
            <w:r w:rsidR="00CF6FF9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="00CF6FF9">
              <w:rPr>
                <w:rFonts w:ascii="맑은 고딕" w:eastAsia="맑은 고딕" w:hAnsi="맑은 고딕" w:hint="eastAsia"/>
                <w:sz w:val="20"/>
                <w:lang w:eastAsia="ko-KR"/>
              </w:rPr>
              <w:t>등으로 사용된다</w:t>
            </w:r>
          </w:p>
        </w:tc>
      </w:tr>
      <w:tr w:rsidR="00DC09E0" w14:paraId="0F21F6AE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6946FC8B" w14:textId="77777777" w:rsidR="00DC09E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E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O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977AB5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External Output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외부 출력)</w:t>
            </w:r>
          </w:p>
        </w:tc>
        <w:tc>
          <w:tcPr>
            <w:tcW w:w="11725" w:type="dxa"/>
            <w:vAlign w:val="center"/>
          </w:tcPr>
          <w:p w14:paraId="63535648" w14:textId="77777777" w:rsidR="00DC09E0" w:rsidRDefault="00262916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계산하는 로직을 거쳐 사용자에게 보여주는 기능으로 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>‘</w:t>
            </w:r>
            <w:r w:rsidR="00015095">
              <w:rPr>
                <w:rFonts w:ascii="맑은 고딕" w:eastAsia="맑은 고딕" w:hAnsi="맑은 고딕" w:hint="eastAsia"/>
                <w:sz w:val="20"/>
                <w:lang w:eastAsia="ko-KR"/>
              </w:rPr>
              <w:t>매출 조회</w:t>
            </w:r>
            <w:r w:rsidR="00015095">
              <w:rPr>
                <w:rFonts w:ascii="맑은 고딕" w:eastAsia="맑은 고딕" w:hAnsi="맑은 고딕"/>
                <w:sz w:val="20"/>
                <w:lang w:eastAsia="ko-KR"/>
              </w:rPr>
              <w:t>’, ‘</w:t>
            </w:r>
            <w:r w:rsidR="00015095">
              <w:rPr>
                <w:rFonts w:ascii="맑은 고딕" w:eastAsia="맑은 고딕" w:hAnsi="맑은 고딕" w:hint="eastAsia"/>
                <w:sz w:val="20"/>
                <w:lang w:eastAsia="ko-KR"/>
              </w:rPr>
              <w:t>영수증 출력</w:t>
            </w:r>
            <w:r w:rsidR="00015095">
              <w:rPr>
                <w:rFonts w:ascii="맑은 고딕" w:eastAsia="맑은 고딕" w:hAnsi="맑은 고딕"/>
                <w:sz w:val="20"/>
                <w:lang w:eastAsia="ko-KR"/>
              </w:rPr>
              <w:t xml:space="preserve">’ </w:t>
            </w:r>
            <w:r w:rsidR="00015095">
              <w:rPr>
                <w:rFonts w:ascii="맑은 고딕" w:eastAsia="맑은 고딕" w:hAnsi="맑은 고딕" w:hint="eastAsia"/>
                <w:sz w:val="20"/>
                <w:lang w:eastAsia="ko-KR"/>
              </w:rPr>
              <w:t>등으로 사용된다</w:t>
            </w:r>
          </w:p>
        </w:tc>
      </w:tr>
      <w:tr w:rsidR="00DC09E0" w14:paraId="61D9558B" w14:textId="77777777" w:rsidTr="007E310C">
        <w:trPr>
          <w:trHeight w:val="510"/>
        </w:trPr>
        <w:tc>
          <w:tcPr>
            <w:tcW w:w="3579" w:type="dxa"/>
            <w:shd w:val="clear" w:color="auto" w:fill="D9D9D9" w:themeFill="background1" w:themeFillShade="D9"/>
            <w:vAlign w:val="center"/>
          </w:tcPr>
          <w:p w14:paraId="2501219E" w14:textId="77777777" w:rsidR="00DC09E0" w:rsidRPr="007E310C" w:rsidRDefault="00DC09E0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</w:pP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E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>Q</w:t>
            </w:r>
            <w:r w:rsidR="006E25AE"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</w:t>
            </w:r>
            <w:r w:rsidR="00977AB5" w:rsidRPr="007E310C">
              <w:rPr>
                <w:rFonts w:ascii="맑은 고딕" w:eastAsia="맑은 고딕" w:hAnsi="맑은 고딕"/>
                <w:b/>
                <w:bCs/>
                <w:sz w:val="20"/>
                <w:vertAlign w:val="superscript"/>
                <w:lang w:eastAsia="ko-KR"/>
              </w:rPr>
              <w:t>External inQuiry</w:t>
            </w:r>
            <w:r w:rsidRPr="007E310C">
              <w:rPr>
                <w:rFonts w:ascii="맑은 고딕" w:eastAsia="맑은 고딕" w:hAnsi="맑은 고딕"/>
                <w:b/>
                <w:bCs/>
                <w:sz w:val="20"/>
                <w:lang w:eastAsia="ko-KR"/>
              </w:rPr>
              <w:t xml:space="preserve"> (</w:t>
            </w:r>
            <w:r w:rsidRPr="007E310C">
              <w:rPr>
                <w:rFonts w:ascii="맑은 고딕" w:eastAsia="맑은 고딕" w:hAnsi="맑은 고딕" w:hint="eastAsia"/>
                <w:b/>
                <w:bCs/>
                <w:sz w:val="20"/>
                <w:lang w:eastAsia="ko-KR"/>
              </w:rPr>
              <w:t>외부 조회)</w:t>
            </w:r>
          </w:p>
        </w:tc>
        <w:tc>
          <w:tcPr>
            <w:tcW w:w="11725" w:type="dxa"/>
            <w:vAlign w:val="center"/>
          </w:tcPr>
          <w:p w14:paraId="37736AEA" w14:textId="77777777" w:rsidR="00DC09E0" w:rsidRDefault="00FA00B5" w:rsidP="000F1697">
            <w:pPr>
              <w:widowControl w:val="0"/>
              <w:autoSpaceDE w:val="0"/>
              <w:autoSpaceDN w:val="0"/>
              <w:jc w:val="both"/>
              <w:rPr>
                <w:rFonts w:ascii="맑은 고딕" w:eastAsia="맑은 고딕" w:hAnsi="맑은 고딕"/>
                <w:sz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0"/>
                <w:lang w:eastAsia="ko-KR"/>
              </w:rPr>
              <w:t xml:space="preserve">단순히 데이터나 제어 정보를 사용자에게 제공하는 것으로 </w:t>
            </w:r>
            <w:r>
              <w:rPr>
                <w:rFonts w:ascii="맑은 고딕" w:eastAsia="맑은 고딕" w:hAnsi="맑은 고딕"/>
                <w:sz w:val="20"/>
                <w:lang w:eastAsia="ko-KR"/>
              </w:rPr>
              <w:t>‘</w:t>
            </w:r>
            <w:r w:rsidR="00F17764">
              <w:rPr>
                <w:rFonts w:ascii="맑은 고딕" w:eastAsia="맑은 고딕" w:hAnsi="맑은 고딕" w:hint="eastAsia"/>
                <w:sz w:val="20"/>
                <w:lang w:eastAsia="ko-KR"/>
              </w:rPr>
              <w:t>직원 등록</w:t>
            </w:r>
            <w:r w:rsidR="00F17764">
              <w:rPr>
                <w:rFonts w:ascii="맑은 고딕" w:eastAsia="맑은 고딕" w:hAnsi="맑은 고딕"/>
                <w:sz w:val="20"/>
                <w:lang w:eastAsia="ko-KR"/>
              </w:rPr>
              <w:t>’, ‘</w:t>
            </w:r>
            <w:r w:rsidR="00F17764">
              <w:rPr>
                <w:rFonts w:ascii="맑은 고딕" w:eastAsia="맑은 고딕" w:hAnsi="맑은 고딕" w:hint="eastAsia"/>
                <w:sz w:val="20"/>
                <w:lang w:eastAsia="ko-KR"/>
              </w:rPr>
              <w:t>테이블 조회</w:t>
            </w:r>
            <w:r w:rsidR="00F17764">
              <w:rPr>
                <w:rFonts w:ascii="맑은 고딕" w:eastAsia="맑은 고딕" w:hAnsi="맑은 고딕"/>
                <w:sz w:val="20"/>
                <w:lang w:eastAsia="ko-KR"/>
              </w:rPr>
              <w:t xml:space="preserve">’ </w:t>
            </w:r>
            <w:r w:rsidR="00F17764">
              <w:rPr>
                <w:rFonts w:ascii="맑은 고딕" w:eastAsia="맑은 고딕" w:hAnsi="맑은 고딕" w:hint="eastAsia"/>
                <w:sz w:val="20"/>
                <w:lang w:eastAsia="ko-KR"/>
              </w:rPr>
              <w:t>등으로 사용된다</w:t>
            </w:r>
          </w:p>
        </w:tc>
      </w:tr>
    </w:tbl>
    <w:p w14:paraId="497D6F49" w14:textId="77777777" w:rsidR="00FA0F35" w:rsidRPr="00FA0F35" w:rsidRDefault="00FA0F35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p w14:paraId="18C89401" w14:textId="77777777" w:rsidR="003A2E32" w:rsidRDefault="003A2E32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p w14:paraId="2324B23A" w14:textId="77777777" w:rsidR="007E310C" w:rsidRDefault="007E310C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tbl>
      <w:tblPr>
        <w:tblpPr w:leftFromText="142" w:rightFromText="142" w:vertAnchor="text" w:horzAnchor="margin" w:tblpXSpec="center" w:tblpY="832"/>
        <w:tblW w:w="1044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320"/>
        <w:gridCol w:w="1160"/>
        <w:gridCol w:w="1160"/>
        <w:gridCol w:w="1160"/>
        <w:gridCol w:w="1160"/>
        <w:gridCol w:w="1160"/>
        <w:gridCol w:w="3320"/>
      </w:tblGrid>
      <w:tr w:rsidR="000C037C" w:rsidRPr="0007338D" w14:paraId="09DDFD1C" w14:textId="77777777" w:rsidTr="000C037C">
        <w:trPr>
          <w:trHeight w:val="20"/>
        </w:trPr>
        <w:tc>
          <w:tcPr>
            <w:tcW w:w="10440" w:type="dxa"/>
            <w:gridSpan w:val="7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center"/>
          </w:tcPr>
          <w:p w14:paraId="79DF62CB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보정 계수 산정</w:t>
            </w:r>
          </w:p>
        </w:tc>
      </w:tr>
      <w:tr w:rsidR="000C037C" w:rsidRPr="0007338D" w14:paraId="74B394C9" w14:textId="77777777" w:rsidTr="000C037C">
        <w:trPr>
          <w:trHeight w:val="737"/>
        </w:trPr>
        <w:tc>
          <w:tcPr>
            <w:tcW w:w="13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2443DC49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구분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5A66B07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ILF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308BA35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EIF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804F9BE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EI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1EDEB6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EO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4F6BBDBB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EQ</w:t>
            </w:r>
          </w:p>
        </w:tc>
        <w:tc>
          <w:tcPr>
            <w:tcW w:w="33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D9D9D9" w:themeFill="background1" w:themeFillShade="D9"/>
            <w:noWrap/>
            <w:vAlign w:val="center"/>
            <w:hideMark/>
          </w:tcPr>
          <w:p w14:paraId="735A9283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계</w:t>
            </w:r>
          </w:p>
        </w:tc>
      </w:tr>
      <w:tr w:rsidR="000C037C" w:rsidRPr="0007338D" w14:paraId="72C17190" w14:textId="77777777" w:rsidTr="000C037C">
        <w:trPr>
          <w:trHeight w:val="737"/>
        </w:trPr>
        <w:tc>
          <w:tcPr>
            <w:tcW w:w="13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FE41F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기능수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F51E8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B5E03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6600B" w14:textId="4F982335" w:rsidR="000C037C" w:rsidRPr="0007338D" w:rsidRDefault="00FA0F3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7F3EDE" w14:textId="783DDF88" w:rsidR="000C037C" w:rsidRPr="0007338D" w:rsidRDefault="00FA0F3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B9F52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4</w:t>
            </w:r>
          </w:p>
        </w:tc>
        <w:tc>
          <w:tcPr>
            <w:tcW w:w="33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3BCA01" w14:textId="40EDCB06" w:rsidR="000C037C" w:rsidRPr="0007338D" w:rsidRDefault="00FA0F3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  <w:t>19</w:t>
            </w:r>
          </w:p>
        </w:tc>
      </w:tr>
      <w:tr w:rsidR="000C037C" w:rsidRPr="0007338D" w14:paraId="063E0B34" w14:textId="77777777" w:rsidTr="000C037C">
        <w:trPr>
          <w:trHeight w:val="737"/>
        </w:trPr>
        <w:tc>
          <w:tcPr>
            <w:tcW w:w="13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2E8785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기능점수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11A38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0.0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A4976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0.0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0E3D3" w14:textId="6445FFD3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3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2.0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0D2B9" w14:textId="0E7D59D2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3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6.4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B0B81C" w14:textId="7CACE677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1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5.6</w:t>
            </w:r>
          </w:p>
        </w:tc>
        <w:tc>
          <w:tcPr>
            <w:tcW w:w="33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93C6C9" w14:textId="699980C4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  <w:t>84.0</w:t>
            </w:r>
          </w:p>
        </w:tc>
      </w:tr>
      <w:tr w:rsidR="000C037C" w:rsidRPr="0007338D" w14:paraId="243DF0BC" w14:textId="77777777" w:rsidTr="000C037C">
        <w:trPr>
          <w:trHeight w:val="737"/>
        </w:trPr>
        <w:tc>
          <w:tcPr>
            <w:tcW w:w="13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078E0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비중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69D894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A6903E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0%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85246" w14:textId="71A586B5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3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8%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9004E" w14:textId="6033B281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4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3%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0D5EA5" w14:textId="1B2E1502" w:rsidR="000C037C" w:rsidRPr="0007338D" w:rsidRDefault="00F13E3F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  <w:lang w:eastAsia="ko-KR"/>
              </w:rPr>
              <w:t>1</w:t>
            </w:r>
            <w:r>
              <w:rPr>
                <w:rFonts w:ascii="맑은 고딕" w:eastAsia="맑은 고딕" w:hAnsi="맑은 고딕" w:cs="굴림"/>
                <w:sz w:val="22"/>
                <w:szCs w:val="22"/>
                <w:lang w:eastAsia="ko-KR"/>
              </w:rPr>
              <w:t>9%</w:t>
            </w:r>
          </w:p>
        </w:tc>
        <w:tc>
          <w:tcPr>
            <w:tcW w:w="332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F49D28" w14:textId="77777777" w:rsidR="000C037C" w:rsidRPr="0007338D" w:rsidRDefault="000C037C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  <w:lang w:eastAsia="ko-KR"/>
              </w:rPr>
            </w:pPr>
            <w:r w:rsidRPr="0007338D"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  <w:lang w:eastAsia="ko-KR"/>
              </w:rPr>
              <w:t>100%</w:t>
            </w:r>
          </w:p>
        </w:tc>
      </w:tr>
    </w:tbl>
    <w:p w14:paraId="7243F8A5" w14:textId="77777777" w:rsidR="007E310C" w:rsidRPr="007E3405" w:rsidRDefault="007E310C" w:rsidP="000F1697">
      <w:pPr>
        <w:widowControl w:val="0"/>
        <w:autoSpaceDE w:val="0"/>
        <w:autoSpaceDN w:val="0"/>
        <w:jc w:val="both"/>
        <w:rPr>
          <w:rFonts w:ascii="맑은 고딕" w:eastAsia="맑은 고딕" w:hAnsi="맑은 고딕"/>
          <w:sz w:val="20"/>
          <w:lang w:eastAsia="ko-KR"/>
        </w:rPr>
      </w:pPr>
    </w:p>
    <w:p w14:paraId="7182604D" w14:textId="1ECE1010" w:rsidR="00685666" w:rsidRPr="00685666" w:rsidRDefault="00685666" w:rsidP="000F1697">
      <w:pPr>
        <w:autoSpaceDE w:val="0"/>
        <w:autoSpaceDN w:val="0"/>
        <w:spacing w:line="360" w:lineRule="exact"/>
        <w:rPr>
          <w:rFonts w:eastAsia="맑은 고딕"/>
          <w:lang w:eastAsia="ko-KR"/>
        </w:rPr>
        <w:sectPr w:rsidR="00685666" w:rsidRPr="00685666" w:rsidSect="00B003D1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A1057F" w14:paraId="0B97B279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71561D00" w14:textId="49BF1EC6" w:rsidR="00A1057F" w:rsidRPr="005C1A09" w:rsidRDefault="00A1057F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E77E6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781" w:type="dxa"/>
            <w:vAlign w:val="center"/>
          </w:tcPr>
          <w:p w14:paraId="0FA36CF5" w14:textId="4F16C3AD" w:rsidR="00A1057F" w:rsidRPr="005C1A09" w:rsidRDefault="00EB45F7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표준</w:t>
            </w:r>
            <w:r w:rsidRPr="00EB45F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및</w:t>
            </w:r>
            <w:r w:rsidRPr="00EB45F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</w:t>
            </w:r>
            <w:r w:rsidRPr="00EB45F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EB45F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절차</w:t>
            </w:r>
          </w:p>
        </w:tc>
      </w:tr>
    </w:tbl>
    <w:p w14:paraId="55A679AA" w14:textId="77777777" w:rsidR="00A1057F" w:rsidRDefault="00A1057F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A1057F" w14:paraId="5485512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6E9640F4" w14:textId="3180D851" w:rsidR="00A1057F" w:rsidRPr="005C1A09" w:rsidRDefault="00E77E6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  <w:r w:rsidR="00A1057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1546B473" w14:textId="22EA4760" w:rsidR="00A1057F" w:rsidRPr="005C1A09" w:rsidRDefault="000421F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 w:rsidRPr="000421F5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</w:t>
            </w:r>
            <w:r w:rsidRPr="000421F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Pr="000421F5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방법론</w:t>
            </w:r>
          </w:p>
        </w:tc>
      </w:tr>
    </w:tbl>
    <w:p w14:paraId="198739E9" w14:textId="77777777" w:rsidR="00A1057F" w:rsidRDefault="00A1057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79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177"/>
      </w:tblGrid>
      <w:tr w:rsidR="000D6CC5" w14:paraId="1052D73F" w14:textId="77777777" w:rsidTr="007E7F0F">
        <w:tc>
          <w:tcPr>
            <w:tcW w:w="10177" w:type="dxa"/>
            <w:shd w:val="clear" w:color="auto" w:fill="D9D9D9" w:themeFill="background1" w:themeFillShade="D9"/>
            <w:vAlign w:val="center"/>
          </w:tcPr>
          <w:p w14:paraId="53737B6D" w14:textId="27037630" w:rsidR="000D6CC5" w:rsidRPr="00724ACC" w:rsidRDefault="00F03B0A" w:rsidP="003D141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F03B0A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소프트웨어</w:t>
            </w:r>
            <w:r w:rsidRPr="00F03B0A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03B0A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F03B0A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03B0A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생명주기</w:t>
            </w:r>
          </w:p>
        </w:tc>
      </w:tr>
      <w:tr w:rsidR="000D6CC5" w14:paraId="584C56E4" w14:textId="77777777" w:rsidTr="007E7F0F">
        <w:tc>
          <w:tcPr>
            <w:tcW w:w="10177" w:type="dxa"/>
            <w:shd w:val="clear" w:color="auto" w:fill="auto"/>
            <w:vAlign w:val="center"/>
          </w:tcPr>
          <w:p w14:paraId="64457953" w14:textId="77A3881C" w:rsidR="000D6CC5" w:rsidRPr="00724ACC" w:rsidRDefault="00A00014" w:rsidP="003D141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BC77D91" wp14:editId="1338F32A">
                  <wp:extent cx="6254750" cy="322595"/>
                  <wp:effectExtent l="0" t="0" r="0" b="127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7154" cy="322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1411" w14:paraId="146DCBD6" w14:textId="77777777" w:rsidTr="007E7F0F">
        <w:tc>
          <w:tcPr>
            <w:tcW w:w="10177" w:type="dxa"/>
            <w:shd w:val="clear" w:color="auto" w:fill="D9D9D9" w:themeFill="background1" w:themeFillShade="D9"/>
            <w:vAlign w:val="center"/>
          </w:tcPr>
          <w:p w14:paraId="29895425" w14:textId="6D9F2914" w:rsidR="003D1411" w:rsidRPr="00724ACC" w:rsidRDefault="002F16A2" w:rsidP="003D141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24AC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진화적 프로세스 모델</w:t>
            </w:r>
          </w:p>
        </w:tc>
      </w:tr>
      <w:tr w:rsidR="003D1411" w14:paraId="2FFA4F60" w14:textId="77777777" w:rsidTr="007E7F0F">
        <w:tc>
          <w:tcPr>
            <w:tcW w:w="10177" w:type="dxa"/>
            <w:vAlign w:val="center"/>
          </w:tcPr>
          <w:p w14:paraId="533193A7" w14:textId="178FBCC1" w:rsidR="003D1411" w:rsidRDefault="009C2520" w:rsidP="003D141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92FB7B4" wp14:editId="3652CE1C">
                  <wp:extent cx="6184900" cy="1466401"/>
                  <wp:effectExtent l="0" t="0" r="6350" b="63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064" cy="1467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4486DF" w14:textId="43753556" w:rsidR="00467C90" w:rsidRDefault="00467C90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467C90" w14:paraId="297CA2FC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179C6D6F" w14:textId="1291F132" w:rsidR="00467C90" w:rsidRPr="005C1A09" w:rsidRDefault="00467C9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E77E6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</w:p>
        </w:tc>
        <w:tc>
          <w:tcPr>
            <w:tcW w:w="9781" w:type="dxa"/>
            <w:vAlign w:val="center"/>
          </w:tcPr>
          <w:p w14:paraId="671EF3D2" w14:textId="37145E65" w:rsidR="00467C90" w:rsidRPr="005C1A09" w:rsidRDefault="00A6083E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시스템 설명</w:t>
            </w:r>
          </w:p>
        </w:tc>
      </w:tr>
    </w:tbl>
    <w:p w14:paraId="2D8557B1" w14:textId="77777777" w:rsidR="00467C90" w:rsidRDefault="00467C90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467C90" w14:paraId="168E62EB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6F81F957" w14:textId="454236BD" w:rsidR="00467C90" w:rsidRPr="005C1A09" w:rsidRDefault="00A13C0D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  <w:r w:rsidR="00467C90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684768DA" w14:textId="228D6136" w:rsidR="00467C90" w:rsidRPr="005C1A09" w:rsidRDefault="00FB0A6A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적용 패턴</w:t>
            </w:r>
          </w:p>
        </w:tc>
      </w:tr>
    </w:tbl>
    <w:p w14:paraId="6F757E2D" w14:textId="77777777" w:rsidR="00467C90" w:rsidRDefault="00467C90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79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984"/>
        <w:gridCol w:w="3402"/>
        <w:gridCol w:w="4678"/>
      </w:tblGrid>
      <w:tr w:rsidR="007B5BC2" w14:paraId="6795E6FC" w14:textId="77777777" w:rsidTr="00E3006E">
        <w:tc>
          <w:tcPr>
            <w:tcW w:w="1984" w:type="dxa"/>
            <w:shd w:val="clear" w:color="auto" w:fill="D9D9D9" w:themeFill="background1" w:themeFillShade="D9"/>
          </w:tcPr>
          <w:p w14:paraId="35771943" w14:textId="3ED64C8A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I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57B6773C" w14:textId="7C83FA73" w:rsidR="007B5BC2" w:rsidRPr="00703056" w:rsidRDefault="00BF7B06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주요 </w:t>
            </w:r>
            <w:r w:rsidR="007B5BC2"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기능</w:t>
            </w:r>
          </w:p>
        </w:tc>
        <w:tc>
          <w:tcPr>
            <w:tcW w:w="4678" w:type="dxa"/>
            <w:shd w:val="clear" w:color="auto" w:fill="D9D9D9" w:themeFill="background1" w:themeFillShade="D9"/>
          </w:tcPr>
          <w:p w14:paraId="3510FBBA" w14:textId="05E00A68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적용 패턴</w:t>
            </w:r>
          </w:p>
        </w:tc>
      </w:tr>
      <w:tr w:rsidR="007B5BC2" w14:paraId="358DD9F3" w14:textId="77777777" w:rsidTr="00E3006E">
        <w:tc>
          <w:tcPr>
            <w:tcW w:w="1984" w:type="dxa"/>
          </w:tcPr>
          <w:p w14:paraId="7CCB3845" w14:textId="6FC747DF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FR-0100</w:t>
            </w:r>
          </w:p>
        </w:tc>
        <w:tc>
          <w:tcPr>
            <w:tcW w:w="3402" w:type="dxa"/>
          </w:tcPr>
          <w:p w14:paraId="5E9802AA" w14:textId="636D3D03" w:rsidR="007B5BC2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</w:tc>
        <w:tc>
          <w:tcPr>
            <w:tcW w:w="4678" w:type="dxa"/>
          </w:tcPr>
          <w:p w14:paraId="1B3AB065" w14:textId="70091D03" w:rsidR="007B5BC2" w:rsidRDefault="00543060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543060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trategy pattern</w:t>
            </w:r>
          </w:p>
        </w:tc>
      </w:tr>
      <w:tr w:rsidR="007B5BC2" w14:paraId="3D6B7B39" w14:textId="77777777" w:rsidTr="00E3006E">
        <w:tc>
          <w:tcPr>
            <w:tcW w:w="1984" w:type="dxa"/>
          </w:tcPr>
          <w:p w14:paraId="1C8C7E38" w14:textId="2B403B60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FR-0</w:t>
            </w:r>
            <w:r w:rsidR="00C261AE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3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00</w:t>
            </w:r>
          </w:p>
        </w:tc>
        <w:tc>
          <w:tcPr>
            <w:tcW w:w="3402" w:type="dxa"/>
          </w:tcPr>
          <w:p w14:paraId="46421208" w14:textId="27515F6B" w:rsidR="007B5BC2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메뉴 관리</w:t>
            </w:r>
          </w:p>
        </w:tc>
        <w:tc>
          <w:tcPr>
            <w:tcW w:w="4678" w:type="dxa"/>
          </w:tcPr>
          <w:p w14:paraId="54D2FE1D" w14:textId="3385FA6A" w:rsidR="007B5BC2" w:rsidRDefault="00C20C4D" w:rsidP="00F47153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O</w:t>
            </w:r>
            <w:r w:rsidRPr="00C20C4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bserver pattern</w:t>
            </w:r>
          </w:p>
        </w:tc>
      </w:tr>
      <w:tr w:rsidR="007B5BC2" w14:paraId="33C57D2E" w14:textId="77777777" w:rsidTr="00E3006E">
        <w:tc>
          <w:tcPr>
            <w:tcW w:w="1984" w:type="dxa"/>
          </w:tcPr>
          <w:p w14:paraId="5F6307A2" w14:textId="656DF797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FR-0</w:t>
            </w:r>
            <w:r w:rsidR="00C261AE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4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00</w:t>
            </w:r>
          </w:p>
        </w:tc>
        <w:tc>
          <w:tcPr>
            <w:tcW w:w="3402" w:type="dxa"/>
          </w:tcPr>
          <w:p w14:paraId="24323F07" w14:textId="242B0383" w:rsidR="007B5BC2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관리</w:t>
            </w:r>
          </w:p>
        </w:tc>
        <w:tc>
          <w:tcPr>
            <w:tcW w:w="4678" w:type="dxa"/>
          </w:tcPr>
          <w:p w14:paraId="7528A817" w14:textId="40CC9017" w:rsidR="007B5BC2" w:rsidRDefault="00C20C4D" w:rsidP="007B5BC2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C20C4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Decorator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C20C4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pattern</w:t>
            </w:r>
          </w:p>
        </w:tc>
      </w:tr>
      <w:tr w:rsidR="007B5BC2" w14:paraId="28A12346" w14:textId="77777777" w:rsidTr="00E3006E">
        <w:tc>
          <w:tcPr>
            <w:tcW w:w="1984" w:type="dxa"/>
          </w:tcPr>
          <w:p w14:paraId="3A602D3F" w14:textId="58F806E4" w:rsidR="007B5BC2" w:rsidRPr="00703056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0305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S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FR-0</w:t>
            </w:r>
            <w:r w:rsidR="00C261AE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5</w:t>
            </w:r>
            <w:r w:rsidRPr="0070305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00</w:t>
            </w:r>
          </w:p>
        </w:tc>
        <w:tc>
          <w:tcPr>
            <w:tcW w:w="3402" w:type="dxa"/>
          </w:tcPr>
          <w:p w14:paraId="27E6780C" w14:textId="620934C8" w:rsidR="007B5BC2" w:rsidRDefault="007B5BC2" w:rsidP="0070305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관리</w:t>
            </w:r>
          </w:p>
        </w:tc>
        <w:tc>
          <w:tcPr>
            <w:tcW w:w="4678" w:type="dxa"/>
          </w:tcPr>
          <w:p w14:paraId="16B49412" w14:textId="3CD82CA1" w:rsidR="007B5BC2" w:rsidRDefault="00C20C4D" w:rsidP="007B5BC2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F</w:t>
            </w:r>
            <w:r w:rsidRPr="00C20C4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actory pattern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="0013009A" w:rsidRPr="0013009A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Command pattern</w:t>
            </w:r>
          </w:p>
        </w:tc>
      </w:tr>
    </w:tbl>
    <w:p w14:paraId="1286BB6D" w14:textId="77777777" w:rsidR="00AF7245" w:rsidRDefault="00AF7245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2B166F" w14:paraId="47CAAC3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772605C" w14:textId="232C7A07" w:rsidR="002B166F" w:rsidRPr="005C1A09" w:rsidRDefault="00A13C0D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2B166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736E1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554" w:type="dxa"/>
            <w:vAlign w:val="center"/>
          </w:tcPr>
          <w:p w14:paraId="79E7AC52" w14:textId="15C547C0" w:rsidR="002B166F" w:rsidRPr="005C1A09" w:rsidRDefault="004A50F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주문 관리</w:t>
            </w:r>
          </w:p>
        </w:tc>
      </w:tr>
    </w:tbl>
    <w:p w14:paraId="21FB59CB" w14:textId="77777777" w:rsidR="00E46F8E" w:rsidRDefault="00E46F8E" w:rsidP="000F1697">
      <w:pPr>
        <w:pStyle w:val="a4"/>
        <w:widowControl w:val="0"/>
        <w:autoSpaceDE w:val="0"/>
        <w:autoSpaceDN w:val="0"/>
        <w:spacing w:line="240" w:lineRule="auto"/>
        <w:ind w:leftChars="0" w:left="240"/>
        <w:rPr>
          <w:rFonts w:ascii="맑은 고딕" w:eastAsia="맑은 고딕" w:hAnsi="맑은 고딕"/>
          <w:color w:val="000000"/>
          <w:sz w:val="20"/>
          <w:szCs w:val="20"/>
          <w:lang w:eastAsia="ko-KR"/>
        </w:rPr>
      </w:pP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FD7F85" w14:paraId="53B4BA3B" w14:textId="77777777" w:rsidTr="00782282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13D874E2" w14:textId="2B77E109" w:rsidR="00FD7F85" w:rsidRPr="001F0607" w:rsidRDefault="00FD7F85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7208B92C" w14:textId="008C2881" w:rsidR="00FD7F85" w:rsidRDefault="00FD7F85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스트레티지 패턴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Pr="003427FF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Strategy pattern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FD7F85" w14:paraId="31B44E05" w14:textId="77777777" w:rsidTr="00782282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57593CFA" w14:textId="7DA85CAF" w:rsidR="00FD7F85" w:rsidRPr="001F0607" w:rsidRDefault="00FD7F85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158530F8" w14:textId="7E598770" w:rsidR="00FD7F85" w:rsidRPr="00FD7F85" w:rsidRDefault="00FD7F85" w:rsidP="000F1697">
            <w:pPr>
              <w:autoSpaceDE w:val="0"/>
              <w:autoSpaceDN w:val="0"/>
              <w:jc w:val="both"/>
              <w:rPr>
                <w:color w:val="000000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달라지지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않는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부분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(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)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과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달라지는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부분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(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/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서빙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)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을</w:t>
            </w:r>
            <w:r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분리한다</w:t>
            </w:r>
          </w:p>
        </w:tc>
      </w:tr>
      <w:tr w:rsidR="002840CE" w14:paraId="3F97A659" w14:textId="77777777" w:rsidTr="00782282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04DFD861" w14:textId="439580AC" w:rsidR="002840CE" w:rsidRPr="001F0607" w:rsidRDefault="002840CE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1A7CC4D4" w14:textId="3E0AFC49" w:rsidR="002840CE" w:rsidRPr="00FD7F85" w:rsidRDefault="00404D37" w:rsidP="000F1697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손님이 주문을 진행할 때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달라지지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않는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부분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인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</w:t>
            </w:r>
            <w:r w:rsidR="0076425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와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달라지는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부분</w:t>
            </w:r>
            <w:r w:rsidR="0076425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인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>/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서빙</w:t>
            </w:r>
            <w:r w:rsidRPr="00FD7F85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으로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분리된다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.</w:t>
            </w:r>
            <w:r w:rsidR="00764252">
              <w:rPr>
                <w:rFonts w:eastAsia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이에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따라</w:t>
            </w:r>
            <w:r w:rsidR="00764252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관리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기능을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스트레티지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패턴으로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적용하였다</w:t>
            </w:r>
            <w:r w:rsidR="004970F1">
              <w:rPr>
                <w:rFonts w:eastAsia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</w:tc>
      </w:tr>
      <w:tr w:rsidR="00FD7F85" w14:paraId="066CB0BF" w14:textId="77777777" w:rsidTr="008F5153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493EB9DA" w14:textId="1ABC03F6" w:rsidR="00FD7F85" w:rsidRPr="001F0607" w:rsidRDefault="00FD7F85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FD7F85" w14:paraId="10180CA3" w14:textId="77777777" w:rsidTr="00360383">
        <w:trPr>
          <w:trHeight w:val="2721"/>
        </w:trPr>
        <w:tc>
          <w:tcPr>
            <w:tcW w:w="10216" w:type="dxa"/>
            <w:gridSpan w:val="2"/>
            <w:tcBorders>
              <w:bottom w:val="single" w:sz="4" w:space="0" w:color="auto"/>
            </w:tcBorders>
            <w:vAlign w:val="center"/>
          </w:tcPr>
          <w:p w14:paraId="31C0D92C" w14:textId="0180D47A" w:rsidR="00FD7F85" w:rsidRPr="005D6BEB" w:rsidRDefault="00FD7F85" w:rsidP="004C20B3">
            <w:pPr>
              <w:numPr>
                <w:ilvl w:val="0"/>
                <w:numId w:val="14"/>
              </w:numPr>
              <w:autoSpaceDE w:val="0"/>
              <w:autoSpaceDN w:val="0"/>
              <w:spacing w:line="60" w:lineRule="auto"/>
              <w:ind w:leftChars="100" w:left="643" w:hanging="403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주</w:t>
            </w:r>
            <w:r w:rsidRPr="00FD7F85">
              <w:rPr>
                <w:rFonts w:ascii="맑은 고딕" w:eastAsia="맑은 고딕" w:hAnsi="맑은 고딕" w:cs="맑은 고딕" w:hint="eastAsia"/>
                <w:b/>
                <w:bCs/>
                <w:color w:val="000000"/>
                <w:kern w:val="2"/>
                <w:sz w:val="20"/>
                <w:szCs w:val="20"/>
                <w:lang w:eastAsia="ko-KR"/>
              </w:rPr>
              <w:t>문을 받을 때의 방식이 달라진다</w:t>
            </w:r>
            <w:r w:rsidRPr="005D6BEB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(OrderType)</w:t>
            </w:r>
          </w:p>
          <w:p w14:paraId="4E58360A" w14:textId="77777777" w:rsidR="00FD7F85" w:rsidRPr="00FD7F85" w:rsidRDefault="00FD7F85" w:rsidP="004C20B3">
            <w:pPr>
              <w:numPr>
                <w:ilvl w:val="1"/>
                <w:numId w:val="14"/>
              </w:numPr>
              <w:autoSpaceDE w:val="0"/>
              <w:autoSpaceDN w:val="0"/>
              <w:spacing w:line="60" w:lineRule="auto"/>
              <w:ind w:leftChars="200" w:left="883" w:hanging="403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전화(Call), 어플(App), 방문(Visit)</w:t>
            </w:r>
          </w:p>
          <w:p w14:paraId="291DFB4B" w14:textId="06EE5B6B" w:rsidR="00FD7F85" w:rsidRPr="005D6BEB" w:rsidRDefault="00FD7F85" w:rsidP="004C20B3">
            <w:pPr>
              <w:numPr>
                <w:ilvl w:val="0"/>
                <w:numId w:val="14"/>
              </w:numPr>
              <w:autoSpaceDE w:val="0"/>
              <w:autoSpaceDN w:val="0"/>
              <w:spacing w:line="60" w:lineRule="auto"/>
              <w:ind w:leftChars="100" w:left="643" w:hanging="403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조리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완료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후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서빙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방식이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달라진다</w:t>
            </w:r>
            <w:r w:rsidRPr="005D6BEB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(ServeType)</w:t>
            </w:r>
          </w:p>
          <w:p w14:paraId="7E3E4808" w14:textId="77777777" w:rsidR="00FD7F85" w:rsidRPr="00FD7F85" w:rsidRDefault="00FD7F85" w:rsidP="004C20B3">
            <w:pPr>
              <w:numPr>
                <w:ilvl w:val="1"/>
                <w:numId w:val="14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홀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(Dining),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배달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(Deilvery),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포장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(TakeOut)</w:t>
            </w:r>
          </w:p>
          <w:p w14:paraId="365E484D" w14:textId="09E34EB2" w:rsidR="00FD7F85" w:rsidRPr="005D6BEB" w:rsidRDefault="00FD7F85" w:rsidP="004C20B3">
            <w:pPr>
              <w:numPr>
                <w:ilvl w:val="0"/>
                <w:numId w:val="14"/>
              </w:numPr>
              <w:autoSpaceDE w:val="0"/>
              <w:autoSpaceDN w:val="0"/>
              <w:spacing w:line="60" w:lineRule="auto"/>
              <w:ind w:leftChars="100" w:left="643" w:hanging="403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방식과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서빙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방식에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맞는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클래스를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생성한다</w:t>
            </w:r>
            <w:r w:rsidR="00D11851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r w:rsidRPr="005D6BEB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Order)</w:t>
            </w:r>
          </w:p>
          <w:p w14:paraId="5A08934E" w14:textId="77777777" w:rsidR="00FD7F85" w:rsidRPr="00FD7F85" w:rsidRDefault="00FD7F85" w:rsidP="004C20B3">
            <w:pPr>
              <w:numPr>
                <w:ilvl w:val="0"/>
                <w:numId w:val="14"/>
              </w:numPr>
              <w:autoSpaceDE w:val="0"/>
              <w:autoSpaceDN w:val="0"/>
              <w:spacing w:line="60" w:lineRule="auto"/>
              <w:ind w:leftChars="100" w:left="643" w:hanging="403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배달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받을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때의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방식에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따라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서빙의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방식을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추가</w:t>
            </w:r>
            <w:r w:rsidRPr="00FD7F85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/</w:t>
            </w:r>
            <w:r w:rsidRPr="00FD7F85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변경한다</w:t>
            </w:r>
          </w:p>
          <w:p w14:paraId="3626F880" w14:textId="7FEB3FB4" w:rsidR="00FD7F85" w:rsidRPr="001F0607" w:rsidRDefault="00FD7F85" w:rsidP="004C20B3">
            <w:pPr>
              <w:numPr>
                <w:ilvl w:val="1"/>
                <w:numId w:val="14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전화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(CallOrder),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어플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(AppOrder),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방문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FD7F85"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주문</w:t>
            </w:r>
            <w:r w:rsidRPr="00FD7F85"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>(VisitOrder)</w:t>
            </w:r>
          </w:p>
        </w:tc>
      </w:tr>
      <w:tr w:rsidR="00FD7F85" w14:paraId="58386FF8" w14:textId="77777777" w:rsidTr="00360383">
        <w:trPr>
          <w:trHeight w:val="1020"/>
        </w:trPr>
        <w:tc>
          <w:tcPr>
            <w:tcW w:w="2874" w:type="dxa"/>
            <w:tcBorders>
              <w:bottom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05A97D4B" w14:textId="028B5312" w:rsidR="00FD7F85" w:rsidRPr="001F0607" w:rsidRDefault="008C0598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tcBorders>
              <w:bottom w:val="single" w:sz="8" w:space="0" w:color="auto"/>
            </w:tcBorders>
            <w:vAlign w:val="center"/>
          </w:tcPr>
          <w:p w14:paraId="6AF71B34" w14:textId="77777777" w:rsidR="00FD7F85" w:rsidRPr="008C0598" w:rsidRDefault="008C0598" w:rsidP="004C20B3">
            <w:pPr>
              <w:pStyle w:val="a4"/>
              <w:widowControl w:val="0"/>
              <w:numPr>
                <w:ilvl w:val="0"/>
                <w:numId w:val="17"/>
              </w:numPr>
              <w:autoSpaceDE w:val="0"/>
              <w:autoSpaceDN w:val="0"/>
              <w:spacing w:line="240" w:lineRule="auto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사용자가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어플로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포장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주문을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시켰을</w:t>
            </w:r>
            <w:r w:rsidRPr="001F1A76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1A76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때</w:t>
            </w:r>
          </w:p>
          <w:p w14:paraId="523862F0" w14:textId="6BC55814" w:rsidR="008C0598" w:rsidRPr="00281ACC" w:rsidRDefault="00AF7245" w:rsidP="004C20B3">
            <w:pPr>
              <w:pStyle w:val="a4"/>
              <w:widowControl w:val="0"/>
              <w:numPr>
                <w:ilvl w:val="1"/>
                <w:numId w:val="17"/>
              </w:numPr>
              <w:autoSpaceDE w:val="0"/>
              <w:autoSpaceDN w:val="0"/>
              <w:spacing w:line="240" w:lineRule="auto"/>
              <w:ind w:leftChars="0"/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</w:pP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>Order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클래스를</w:t>
            </w:r>
            <w:r w:rsidR="00371357"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상속받는</w:t>
            </w:r>
            <w:r w:rsidR="00371357"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 xml:space="preserve">AppOrder 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클래스에서</w:t>
            </w: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 xml:space="preserve"> ServeType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이</w:t>
            </w: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포장</w:t>
            </w: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>(TakeOut)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이</w:t>
            </w:r>
            <w:r w:rsidRPr="00281ACC">
              <w:rPr>
                <w:rFonts w:ascii="맑은 고딕" w:eastAsia="맑은 고딕" w:hAnsi="맑은 고딕"/>
                <w:color w:val="000000"/>
                <w:spacing w:val="-14"/>
                <w:sz w:val="20"/>
                <w:szCs w:val="20"/>
                <w:lang w:eastAsia="ko-KR"/>
              </w:rPr>
              <w:t xml:space="preserve"> </w:t>
            </w:r>
            <w:r w:rsidRPr="00281ACC">
              <w:rPr>
                <w:rFonts w:ascii="맑은 고딕" w:eastAsia="맑은 고딕" w:hAnsi="맑은 고딕" w:cs="맑은 고딕" w:hint="eastAsia"/>
                <w:color w:val="000000"/>
                <w:spacing w:val="-14"/>
                <w:sz w:val="20"/>
                <w:szCs w:val="20"/>
                <w:lang w:eastAsia="ko-KR"/>
              </w:rPr>
              <w:t>된다</w:t>
            </w:r>
          </w:p>
        </w:tc>
      </w:tr>
    </w:tbl>
    <w:p w14:paraId="30286A91" w14:textId="5A10332B" w:rsidR="0030056E" w:rsidRDefault="0030056E" w:rsidP="000F1697">
      <w:pPr>
        <w:autoSpaceDE w:val="0"/>
        <w:autoSpaceDN w:val="0"/>
      </w:pPr>
    </w:p>
    <w:p w14:paraId="3A87EAF6" w14:textId="77777777" w:rsidR="0030056E" w:rsidRDefault="0030056E" w:rsidP="000F1697">
      <w:pPr>
        <w:autoSpaceDE w:val="0"/>
        <w:autoSpaceDN w:val="0"/>
        <w:spacing w:line="60" w:lineRule="auto"/>
        <w:jc w:val="both"/>
      </w:pPr>
      <w:r>
        <w:br w:type="page"/>
      </w: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870C9B" w14:paraId="47E4F2F2" w14:textId="77777777" w:rsidTr="00870C9B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72E4A042" w14:textId="1198CFB2" w:rsidR="00870C9B" w:rsidRPr="00870C9B" w:rsidRDefault="006F051D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>U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seCase</w:t>
            </w:r>
          </w:p>
        </w:tc>
      </w:tr>
      <w:tr w:rsidR="00E624B6" w14:paraId="1D508267" w14:textId="77777777" w:rsidTr="00E624B6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4BDDF6C3" w14:textId="62698841" w:rsidR="00E624B6" w:rsidRDefault="00B9562D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7E12967C" wp14:editId="5DE3E16E">
                  <wp:extent cx="5010949" cy="368348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5993" cy="3709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24B6" w14:paraId="5D0E4202" w14:textId="77777777" w:rsidTr="00870C9B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150ADEB3" w14:textId="1FDE608A" w:rsidR="00E624B6" w:rsidRDefault="00CD638C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상태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Diagram</w:t>
            </w:r>
          </w:p>
        </w:tc>
      </w:tr>
      <w:tr w:rsidR="00E624B6" w14:paraId="2719CC51" w14:textId="77777777" w:rsidTr="00E624B6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370071C8" w14:textId="41D1C0EC" w:rsidR="00E624B6" w:rsidRDefault="00213281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29B07153" wp14:editId="3C58D7C9">
                  <wp:extent cx="6305909" cy="2525502"/>
                  <wp:effectExtent l="0" t="0" r="0" b="825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1845" cy="2527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6B61D" w14:textId="7B0C2CF8" w:rsidR="004803C5" w:rsidRPr="004803C5" w:rsidRDefault="004803C5" w:rsidP="000F1697">
      <w:pPr>
        <w:autoSpaceDE w:val="0"/>
        <w:autoSpaceDN w:val="0"/>
        <w:ind w:left="567"/>
        <w:rPr>
          <w:rFonts w:ascii="맑은 고딕" w:eastAsia="맑은 고딕" w:hAnsi="맑은 고딕" w:cs="맑은 고딕"/>
          <w:color w:val="000000"/>
          <w:sz w:val="20"/>
          <w:szCs w:val="20"/>
          <w:lang w:eastAsia="ko-KR"/>
        </w:rPr>
      </w:pPr>
    </w:p>
    <w:p w14:paraId="1D262AA5" w14:textId="77777777" w:rsidR="00AF7245" w:rsidRDefault="00AF7245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 w:cs="맑은 고딕"/>
          <w:color w:val="000000"/>
          <w:sz w:val="20"/>
          <w:szCs w:val="20"/>
          <w:lang w:eastAsia="ko-KR"/>
        </w:rPr>
      </w:pPr>
      <w:r>
        <w:rPr>
          <w:rFonts w:ascii="맑은 고딕" w:eastAsia="맑은 고딕" w:hAnsi="맑은 고딕" w:cs="맑은 고딕"/>
          <w:color w:val="000000"/>
          <w:sz w:val="20"/>
          <w:szCs w:val="20"/>
          <w:lang w:eastAsia="ko-KR"/>
        </w:rPr>
        <w:br w:type="page"/>
      </w:r>
    </w:p>
    <w:p w14:paraId="15824E0C" w14:textId="7B912739" w:rsidR="00136C03" w:rsidRDefault="00136C03" w:rsidP="0081599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136C03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3F21B0" w14:paraId="2DF5F375" w14:textId="77777777" w:rsidTr="00140A3D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2B190688" w14:textId="4A8575BA" w:rsidR="006A517A" w:rsidRPr="005C1A09" w:rsidRDefault="00A13C0D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6A517A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736E1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  <w:r w:rsidR="006A517A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BA1C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14458" w:type="dxa"/>
            <w:vAlign w:val="center"/>
          </w:tcPr>
          <w:p w14:paraId="7A1C6259" w14:textId="339E7B7A" w:rsidR="006A517A" w:rsidRPr="005C1A09" w:rsidRDefault="00244520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77787B45" w14:textId="641DEEBD" w:rsidR="00827B0B" w:rsidRDefault="00827B0B" w:rsidP="000F1697">
      <w:pPr>
        <w:autoSpaceDE w:val="0"/>
        <w:autoSpaceDN w:val="0"/>
      </w:pPr>
    </w:p>
    <w:p w14:paraId="2DED315F" w14:textId="0996A0E6" w:rsidR="005662ED" w:rsidRDefault="002676FB" w:rsidP="007A06A1">
      <w:pPr>
        <w:autoSpaceDE w:val="0"/>
        <w:autoSpaceDN w:val="0"/>
        <w:rPr>
          <w:rFonts w:ascii="맑은 고딕" w:eastAsia="맑은 고딕" w:hAnsi="맑은 고딕"/>
          <w:noProof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noProof/>
          <w:color w:val="00FF00"/>
          <w:sz w:val="20"/>
          <w:szCs w:val="20"/>
          <w:lang w:eastAsia="ko-KR"/>
        </w:rPr>
        <w:drawing>
          <wp:inline distT="0" distB="0" distL="0" distR="0" wp14:anchorId="35EE7D5F" wp14:editId="6944A5B9">
            <wp:extent cx="9765030" cy="4953000"/>
            <wp:effectExtent l="0" t="0" r="762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503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E845" w14:textId="4CBDF1AC" w:rsidR="00CE7FD1" w:rsidRDefault="00CE7FD1" w:rsidP="007A06A1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CE7FD1" w:rsidSect="005662ED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0459" w:type="dxa"/>
        <w:tblInd w:w="-5" w:type="dxa"/>
        <w:tblLook w:val="04A0" w:firstRow="1" w:lastRow="0" w:firstColumn="1" w:lastColumn="0" w:noHBand="0" w:noVBand="1"/>
      </w:tblPr>
      <w:tblGrid>
        <w:gridCol w:w="850"/>
        <w:gridCol w:w="9609"/>
      </w:tblGrid>
      <w:tr w:rsidR="003F21B0" w14:paraId="69833CED" w14:textId="77777777" w:rsidTr="003C24DA">
        <w:trPr>
          <w:trHeight w:val="515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7D2D89DC" w14:textId="6724336C" w:rsidR="003A239C" w:rsidRPr="005C1A09" w:rsidRDefault="007B35F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3A239C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.2.</w:t>
            </w:r>
            <w:r w:rsidR="00C6733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609" w:type="dxa"/>
            <w:vAlign w:val="center"/>
          </w:tcPr>
          <w:p w14:paraId="570EB003" w14:textId="06F8ADD6" w:rsidR="003A239C" w:rsidRPr="008D7F03" w:rsidRDefault="00AB5495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FF00"/>
                <w:sz w:val="20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59C9153D" w14:textId="77777777" w:rsidR="006D69BB" w:rsidRDefault="006D69BB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844"/>
        <w:gridCol w:w="5612"/>
      </w:tblGrid>
      <w:tr w:rsidR="009831CA" w14:paraId="2355D4F4" w14:textId="77777777" w:rsidTr="00D222C9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1B04D46B" w14:textId="1C53128D" w:rsidR="009831CA" w:rsidRPr="00A61B64" w:rsidRDefault="009831CA" w:rsidP="009831C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A61B64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주문 방식 클래스</w:t>
            </w:r>
          </w:p>
        </w:tc>
      </w:tr>
      <w:tr w:rsidR="009831CA" w14:paraId="183507B0" w14:textId="77777777" w:rsidTr="00D222C9">
        <w:tc>
          <w:tcPr>
            <w:tcW w:w="10456" w:type="dxa"/>
            <w:gridSpan w:val="2"/>
          </w:tcPr>
          <w:p w14:paraId="2ED76471" w14:textId="4E196C35" w:rsidR="009831CA" w:rsidRDefault="009831CA" w:rsidP="003A239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9831CA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0590A51" wp14:editId="32ED8FD5">
                  <wp:extent cx="6554115" cy="2143424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4115" cy="214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31CA" w14:paraId="6289D8F9" w14:textId="77777777" w:rsidTr="00D222C9">
        <w:trPr>
          <w:trHeight w:val="340"/>
        </w:trPr>
        <w:tc>
          <w:tcPr>
            <w:tcW w:w="3964" w:type="dxa"/>
            <w:vAlign w:val="center"/>
          </w:tcPr>
          <w:p w14:paraId="3C7A9337" w14:textId="388A4A34" w:rsidR="00A61B64" w:rsidRPr="00D937B6" w:rsidRDefault="00A61B64" w:rsidP="00A61B64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D937B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+</w:t>
            </w:r>
            <w:r w:rsidRPr="00D937B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void takeOrder(ServeType : serveType)</w:t>
            </w:r>
          </w:p>
        </w:tc>
        <w:tc>
          <w:tcPr>
            <w:tcW w:w="6492" w:type="dxa"/>
            <w:vAlign w:val="center"/>
          </w:tcPr>
          <w:p w14:paraId="4D7026B5" w14:textId="1F6FF14B" w:rsidR="009831CA" w:rsidRDefault="002E536F" w:rsidP="00A61B64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방식을 정하는 </w:t>
            </w:r>
            <w:r w:rsidR="00045E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메소드</w:t>
            </w:r>
          </w:p>
        </w:tc>
      </w:tr>
    </w:tbl>
    <w:p w14:paraId="582C52FF" w14:textId="77777777" w:rsidR="009831CA" w:rsidRDefault="009831CA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EAC5FDB" w14:textId="77777777" w:rsidR="003C1B55" w:rsidRDefault="003C1B55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9415FBB" w14:textId="77777777" w:rsidR="003C1B55" w:rsidRDefault="003C1B55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F697C12" w14:textId="77777777" w:rsidR="003C1B55" w:rsidRDefault="003C1B55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390"/>
        <w:gridCol w:w="6066"/>
      </w:tblGrid>
      <w:tr w:rsidR="00242183" w14:paraId="10F2435B" w14:textId="77777777" w:rsidTr="00C5184F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6F5AFEEA" w14:textId="5F727047" w:rsidR="00242183" w:rsidRPr="00A61B64" w:rsidRDefault="0024218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서빙 방식</w:t>
            </w:r>
            <w:r w:rsidRPr="00A61B64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242183" w14:paraId="06EA06FE" w14:textId="77777777" w:rsidTr="00C5184F">
        <w:tc>
          <w:tcPr>
            <w:tcW w:w="10456" w:type="dxa"/>
            <w:gridSpan w:val="2"/>
          </w:tcPr>
          <w:p w14:paraId="390EC6B6" w14:textId="5AB947D8" w:rsidR="00242183" w:rsidRDefault="00242183" w:rsidP="0024218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42183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1061538" wp14:editId="3168C077">
                  <wp:extent cx="3448531" cy="2019582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531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183" w14:paraId="1DDCC688" w14:textId="77777777" w:rsidTr="00242183">
        <w:trPr>
          <w:trHeight w:val="340"/>
        </w:trPr>
        <w:tc>
          <w:tcPr>
            <w:tcW w:w="4390" w:type="dxa"/>
            <w:vAlign w:val="center"/>
          </w:tcPr>
          <w:p w14:paraId="5B1AEDB4" w14:textId="560FB1C0" w:rsidR="00242183" w:rsidRPr="00B643A8" w:rsidRDefault="00242183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+</w:t>
            </w:r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490F63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String Sering()</w:t>
            </w:r>
          </w:p>
        </w:tc>
        <w:tc>
          <w:tcPr>
            <w:tcW w:w="6066" w:type="dxa"/>
            <w:vAlign w:val="center"/>
          </w:tcPr>
          <w:p w14:paraId="331DEB68" w14:textId="272E8722" w:rsidR="00242183" w:rsidRPr="00D254BC" w:rsidRDefault="00490F6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서빙</w:t>
            </w:r>
            <w:r w:rsidR="00242183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방식을 정하는 </w:t>
            </w:r>
            <w:r w:rsidR="00045E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메소드</w:t>
            </w:r>
          </w:p>
        </w:tc>
      </w:tr>
    </w:tbl>
    <w:p w14:paraId="5DEE908F" w14:textId="0706AA86" w:rsidR="003C1B55" w:rsidRDefault="003C1B55" w:rsidP="003A239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9E36170" w14:textId="77777777" w:rsidR="003C1B55" w:rsidRDefault="003C1B55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357"/>
        <w:gridCol w:w="4099"/>
      </w:tblGrid>
      <w:tr w:rsidR="00490F63" w14:paraId="7C1E86A8" w14:textId="77777777" w:rsidTr="00272AD0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03F22914" w14:textId="6B51954B" w:rsidR="00490F63" w:rsidRPr="00A61B64" w:rsidRDefault="00490F6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주문</w:t>
            </w:r>
            <w:r w:rsidRPr="00A61B64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490F63" w14:paraId="15ECA823" w14:textId="77777777" w:rsidTr="00272AD0">
        <w:tc>
          <w:tcPr>
            <w:tcW w:w="10456" w:type="dxa"/>
            <w:gridSpan w:val="2"/>
          </w:tcPr>
          <w:p w14:paraId="3A20C32F" w14:textId="4C1B397C" w:rsidR="00490F63" w:rsidRDefault="00B74E6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B74E67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B7935CB" wp14:editId="04118E3B">
                  <wp:extent cx="6645910" cy="2623820"/>
                  <wp:effectExtent l="0" t="0" r="2540" b="508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0C0" w14:paraId="6FC88823" w14:textId="77777777" w:rsidTr="003C1B55">
        <w:trPr>
          <w:trHeight w:val="340"/>
        </w:trPr>
        <w:tc>
          <w:tcPr>
            <w:tcW w:w="6238" w:type="dxa"/>
            <w:vAlign w:val="center"/>
          </w:tcPr>
          <w:p w14:paraId="4D159CA6" w14:textId="2209D2DD" w:rsidR="00B74E67" w:rsidRPr="00B643A8" w:rsidRDefault="00B74E67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- </w:t>
            </w:r>
            <w:r w:rsidR="004C29E6"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m</w:t>
            </w:r>
            <w:r w:rsidR="004C29E6"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enuList : ArrayList&lt;menu&gt;</w:t>
            </w:r>
          </w:p>
        </w:tc>
        <w:tc>
          <w:tcPr>
            <w:tcW w:w="4218" w:type="dxa"/>
            <w:vAlign w:val="center"/>
          </w:tcPr>
          <w:p w14:paraId="512767DE" w14:textId="02EF80F0" w:rsidR="00B74E67" w:rsidRDefault="003C502D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식당의 메뉴 리스트</w:t>
            </w:r>
            <w:r w:rsidR="009C4DC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인스턴스 함수</w:t>
            </w:r>
          </w:p>
        </w:tc>
      </w:tr>
      <w:tr w:rsidR="00EE2F8C" w14:paraId="1B2457C7" w14:textId="77777777" w:rsidTr="003C1B55">
        <w:trPr>
          <w:trHeight w:val="340"/>
        </w:trPr>
        <w:tc>
          <w:tcPr>
            <w:tcW w:w="6238" w:type="dxa"/>
            <w:vAlign w:val="center"/>
          </w:tcPr>
          <w:p w14:paraId="210FD70A" w14:textId="6697A68F" w:rsidR="00EE2F8C" w:rsidRPr="00B643A8" w:rsidRDefault="00EE2F8C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+</w:t>
            </w:r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Order(in </w:t>
            </w:r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menuList : List&lt;menu&gt;</w:t>
            </w:r>
          </w:p>
        </w:tc>
        <w:tc>
          <w:tcPr>
            <w:tcW w:w="4218" w:type="dxa"/>
            <w:vAlign w:val="center"/>
          </w:tcPr>
          <w:p w14:paraId="77B94F4E" w14:textId="6FAF9E5E" w:rsidR="00EE2F8C" w:rsidRDefault="00EE2F8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서빙 방식 지정</w:t>
            </w:r>
            <w:r w:rsidR="009C4DC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045E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메소드</w:t>
            </w:r>
          </w:p>
        </w:tc>
      </w:tr>
      <w:tr w:rsidR="00EE2F8C" w14:paraId="06361F6E" w14:textId="77777777" w:rsidTr="003C1B55">
        <w:trPr>
          <w:trHeight w:val="340"/>
        </w:trPr>
        <w:tc>
          <w:tcPr>
            <w:tcW w:w="6238" w:type="dxa"/>
            <w:vAlign w:val="center"/>
          </w:tcPr>
          <w:p w14:paraId="2A0A39CD" w14:textId="499D5F60" w:rsidR="00EE2F8C" w:rsidRPr="00B643A8" w:rsidRDefault="009C4DCC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 w:rsidRPr="00B643A8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+</w:t>
            </w:r>
            <w:r w:rsidRPr="00B643A8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setServeTyoe(st : ServeType) : void</w:t>
            </w:r>
          </w:p>
        </w:tc>
        <w:tc>
          <w:tcPr>
            <w:tcW w:w="4218" w:type="dxa"/>
            <w:vAlign w:val="center"/>
          </w:tcPr>
          <w:p w14:paraId="65584403" w14:textId="4FEB6F04" w:rsidR="00EE2F8C" w:rsidRDefault="00272AD0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서빙 방식 지정</w:t>
            </w:r>
          </w:p>
        </w:tc>
      </w:tr>
      <w:tr w:rsidR="00772162" w14:paraId="194027FF" w14:textId="77777777" w:rsidTr="003C1B55">
        <w:trPr>
          <w:trHeight w:val="340"/>
        </w:trPr>
        <w:tc>
          <w:tcPr>
            <w:tcW w:w="6238" w:type="dxa"/>
            <w:vAlign w:val="center"/>
          </w:tcPr>
          <w:p w14:paraId="62F56892" w14:textId="7F3E7A87" w:rsidR="00772162" w:rsidRPr="00B643A8" w:rsidRDefault="00772162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C</w:t>
            </w:r>
            <w:r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allOrder </w:t>
            </w: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4218" w:type="dxa"/>
            <w:vAlign w:val="center"/>
          </w:tcPr>
          <w:p w14:paraId="7BB992C2" w14:textId="0CC5B7D8" w:rsidR="00772162" w:rsidRDefault="0049219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전화로 주문이 처리되는 클래스</w:t>
            </w:r>
          </w:p>
        </w:tc>
      </w:tr>
      <w:tr w:rsidR="00772162" w14:paraId="409D6FB4" w14:textId="77777777" w:rsidTr="003C1B55">
        <w:trPr>
          <w:trHeight w:val="340"/>
        </w:trPr>
        <w:tc>
          <w:tcPr>
            <w:tcW w:w="6238" w:type="dxa"/>
            <w:vAlign w:val="center"/>
          </w:tcPr>
          <w:p w14:paraId="04CFDD67" w14:textId="1364FD3D" w:rsidR="00772162" w:rsidRPr="00B643A8" w:rsidRDefault="00772162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AppOrder </w:t>
            </w: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4218" w:type="dxa"/>
            <w:vAlign w:val="center"/>
          </w:tcPr>
          <w:p w14:paraId="356D63E1" w14:textId="493ACCAB" w:rsidR="00772162" w:rsidRDefault="0049219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어플로 주문이 처리되는 클래스</w:t>
            </w:r>
          </w:p>
        </w:tc>
      </w:tr>
      <w:tr w:rsidR="00772162" w14:paraId="51BFBAF9" w14:textId="77777777" w:rsidTr="003C1B55">
        <w:trPr>
          <w:trHeight w:val="340"/>
        </w:trPr>
        <w:tc>
          <w:tcPr>
            <w:tcW w:w="6238" w:type="dxa"/>
            <w:vAlign w:val="center"/>
          </w:tcPr>
          <w:p w14:paraId="66F8833F" w14:textId="04D8C422" w:rsidR="00772162" w:rsidRPr="00B643A8" w:rsidRDefault="00772162" w:rsidP="00B74E67">
            <w:pPr>
              <w:autoSpaceDE w:val="0"/>
              <w:autoSpaceDN w:val="0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VisitOrder </w:t>
            </w: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4218" w:type="dxa"/>
            <w:vAlign w:val="center"/>
          </w:tcPr>
          <w:p w14:paraId="66CFECE3" w14:textId="71813B1A" w:rsidR="00772162" w:rsidRDefault="0049219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방문으로 주문이 처리되는 클래스</w:t>
            </w:r>
          </w:p>
        </w:tc>
      </w:tr>
    </w:tbl>
    <w:p w14:paraId="2F0EAF9A" w14:textId="501DB4FE" w:rsidR="006D69BB" w:rsidRDefault="006D69BB" w:rsidP="005009F0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280C3E1" w14:textId="0B724E6B" w:rsidR="006D69BB" w:rsidRDefault="00C67335">
      <w:pPr>
        <w:spacing w:line="60" w:lineRule="auto"/>
        <w:jc w:val="both"/>
        <w:rPr>
          <w:rFonts w:eastAsiaTheme="minorEastAsia"/>
          <w:lang w:eastAsia="ko-KR"/>
        </w:rPr>
      </w:pPr>
      <w:r>
        <w:rPr>
          <w:rFonts w:eastAsiaTheme="minorEastAsia"/>
          <w:lang w:eastAsia="ko-KR"/>
        </w:rPr>
        <w:br w:type="page"/>
      </w:r>
    </w:p>
    <w:tbl>
      <w:tblPr>
        <w:tblStyle w:val="a5"/>
        <w:tblW w:w="10064" w:type="dxa"/>
        <w:tblInd w:w="421" w:type="dxa"/>
        <w:tblLook w:val="04A0" w:firstRow="1" w:lastRow="0" w:firstColumn="1" w:lastColumn="0" w:noHBand="0" w:noVBand="1"/>
      </w:tblPr>
      <w:tblGrid>
        <w:gridCol w:w="850"/>
        <w:gridCol w:w="9214"/>
      </w:tblGrid>
      <w:tr w:rsidR="00C67335" w14:paraId="616939BA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8D05EDD" w14:textId="58297185" w:rsidR="00C67335" w:rsidRPr="005C1A09" w:rsidRDefault="007B35F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C6733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.2.3</w:t>
            </w:r>
          </w:p>
        </w:tc>
        <w:tc>
          <w:tcPr>
            <w:tcW w:w="9214" w:type="dxa"/>
            <w:vAlign w:val="center"/>
          </w:tcPr>
          <w:p w14:paraId="2CD423AC" w14:textId="77777777" w:rsidR="00C67335" w:rsidRPr="005C1A09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1CD86FE9" w14:textId="77777777" w:rsidR="00C67335" w:rsidRDefault="00C67335" w:rsidP="00C6733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2B2AAFB5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364A013B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501E0821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E15CA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주문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C67335" w14:paraId="7CD7239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1FA384CD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5F2A8257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536E2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SFR-0101</w:t>
            </w:r>
          </w:p>
        </w:tc>
      </w:tr>
      <w:tr w:rsidR="00C67335" w14:paraId="00C98F75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647D257B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3013C06B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47259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order/input/Order.java</w:t>
            </w:r>
          </w:p>
        </w:tc>
      </w:tr>
      <w:tr w:rsidR="00C67335" w14:paraId="35A12082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4F91330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105F5DE0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0D0CD35A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0168F5AB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32A55DD0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주문이 들어오면 사용자가 각 형식에 맞는 주문을 입력하고 취소한다</w:t>
            </w:r>
          </w:p>
        </w:tc>
      </w:tr>
    </w:tbl>
    <w:p w14:paraId="58F021BA" w14:textId="0F4ACEFD" w:rsidR="00280769" w:rsidRDefault="00280769">
      <w:pPr>
        <w:rPr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06EF4F35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7AFE2FAD" w14:textId="775A2952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0477E741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홀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C67335" w14:paraId="3C7B1D2D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25BE464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0F9AB0BE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SFR-0102</w:t>
            </w:r>
          </w:p>
        </w:tc>
      </w:tr>
      <w:tr w:rsidR="00C67335" w14:paraId="4E079BED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5A1B0B02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5A822663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22D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order/input/Dining.java</w:t>
            </w:r>
          </w:p>
        </w:tc>
      </w:tr>
      <w:tr w:rsidR="00C67335" w14:paraId="3D3B9223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14F5A58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2EDBB1AA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2B616F75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162183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1B47C51B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홀에 제공(서빙)되는 주문을 입력하고 취소한다.</w:t>
            </w:r>
          </w:p>
        </w:tc>
      </w:tr>
    </w:tbl>
    <w:p w14:paraId="53FD9C64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7D1232CB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43658DB5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29FA2961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배달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C67335" w14:paraId="3FB10A2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E339DAB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5D346FC7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SFR-0103</w:t>
            </w:r>
          </w:p>
        </w:tc>
      </w:tr>
      <w:tr w:rsidR="00C67335" w14:paraId="21CCD513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05DF1A04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5AF5C67F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22D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order/input/Delivery.java</w:t>
            </w:r>
          </w:p>
        </w:tc>
      </w:tr>
      <w:tr w:rsidR="00C67335" w14:paraId="04FBE946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4A16F2B3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6D698ABA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58338229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4F30E4E4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1C9DD17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배달에 제공(서빙)되는 주문을 입력하고 취소한다.</w:t>
            </w:r>
          </w:p>
        </w:tc>
      </w:tr>
    </w:tbl>
    <w:p w14:paraId="4B1551AF" w14:textId="77777777" w:rsidR="00C67335" w:rsidRPr="000B327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0BEB8AE8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2B336A0F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663CA212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3F228ACB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포장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C67335" w14:paraId="2C93C85F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6E7892E5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22A8460B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SFR-0104</w:t>
            </w:r>
          </w:p>
        </w:tc>
      </w:tr>
      <w:tr w:rsidR="00C67335" w14:paraId="65356B65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3C7ABD14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4BB47691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22D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order/input/TakeOut.java</w:t>
            </w:r>
          </w:p>
        </w:tc>
      </w:tr>
      <w:tr w:rsidR="00C67335" w14:paraId="6B29D4EA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4D65EFE9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5AB19EE6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7CF7287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ED9FC69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4BB51518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포장에 제공(서빙)되는 주문을 입력하고 취소한다.</w:t>
            </w:r>
          </w:p>
        </w:tc>
      </w:tr>
    </w:tbl>
    <w:p w14:paraId="30D8228A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6EB1E2B8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05674F7F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39539DD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57DAF149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주문서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출력</w:t>
            </w:r>
          </w:p>
        </w:tc>
      </w:tr>
      <w:tr w:rsidR="00C67335" w14:paraId="23F8EB1C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676163AC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1E39A197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536E2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5</w:t>
            </w:r>
          </w:p>
        </w:tc>
      </w:tr>
      <w:tr w:rsidR="00C67335" w14:paraId="612E8003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1F604F11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4CC5F400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912D0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order.input.Order#getOrderSheet</w:t>
            </w:r>
          </w:p>
        </w:tc>
      </w:tr>
      <w:tr w:rsidR="00C67335" w14:paraId="3A3FBEAE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4FF1CF0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0AA01484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15A8C6B9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A82F1ED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4C87ED55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식당에 등록된 주문의 전체를 출력한다.</w:t>
            </w:r>
          </w:p>
        </w:tc>
      </w:tr>
    </w:tbl>
    <w:p w14:paraId="06DC6FD1" w14:textId="77777777" w:rsidR="00C67335" w:rsidRDefault="00C67335" w:rsidP="00C67335">
      <w:pPr>
        <w:autoSpaceDE w:val="0"/>
        <w:autoSpaceDN w:val="0"/>
        <w:ind w:leftChars="100" w:left="24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67335" w14:paraId="33A11233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51BA58C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74EC9871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주문</w:t>
            </w: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00A1E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</w:p>
        </w:tc>
      </w:tr>
      <w:tr w:rsidR="00C67335" w14:paraId="635992AC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4543FEC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5C91E05F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00A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SFR-0106</w:t>
            </w:r>
          </w:p>
        </w:tc>
      </w:tr>
      <w:tr w:rsidR="00C67335" w14:paraId="4E3F4814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7E5CBB7A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46914635" w14:textId="77777777" w:rsidR="00C67335" w:rsidRPr="00536E25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2D526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order.input.Order#Order</w:t>
            </w:r>
          </w:p>
        </w:tc>
      </w:tr>
      <w:tr w:rsidR="00C67335" w14:paraId="046AC1B3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6CBD0586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2A89D2DA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C67335" w14:paraId="235D8AB0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0E95B4F7" w14:textId="77777777" w:rsidR="00C67335" w:rsidRPr="000B3275" w:rsidRDefault="00C6733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204C1F68" w14:textId="77777777" w:rsidR="00C67335" w:rsidRPr="00E15CA0" w:rsidRDefault="00C6733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현재 주문을 출력한다.</w:t>
            </w:r>
          </w:p>
        </w:tc>
      </w:tr>
    </w:tbl>
    <w:p w14:paraId="569E345D" w14:textId="77777777" w:rsidR="00C67335" w:rsidRPr="00BA1CAE" w:rsidRDefault="00C67335" w:rsidP="00C67335">
      <w:pPr>
        <w:autoSpaceDE w:val="0"/>
        <w:autoSpaceDN w:val="0"/>
        <w:rPr>
          <w:lang w:eastAsia="ko-KR"/>
        </w:rPr>
      </w:pPr>
    </w:p>
    <w:p w14:paraId="31867F12" w14:textId="2C79E1C6" w:rsidR="006B1126" w:rsidRDefault="006B1126" w:rsidP="000F1697">
      <w:pPr>
        <w:autoSpaceDE w:val="0"/>
        <w:autoSpaceDN w:val="0"/>
        <w:spacing w:line="60" w:lineRule="auto"/>
        <w:jc w:val="both"/>
        <w:rPr>
          <w:rFonts w:eastAsiaTheme="minorEastAsia"/>
          <w:lang w:eastAsia="ko-KR"/>
        </w:rPr>
      </w:pPr>
      <w:r>
        <w:rPr>
          <w:rFonts w:eastAsiaTheme="minorEastAsia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103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32142E" w14:paraId="16654171" w14:textId="77777777" w:rsidTr="006B1126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4A881052" w14:textId="1F7FAD54" w:rsidR="0032142E" w:rsidRPr="005C1A09" w:rsidRDefault="007B35F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32142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.2.4</w:t>
            </w:r>
          </w:p>
        </w:tc>
        <w:tc>
          <w:tcPr>
            <w:tcW w:w="9635" w:type="dxa"/>
            <w:vAlign w:val="center"/>
          </w:tcPr>
          <w:p w14:paraId="60E6EED5" w14:textId="77777777" w:rsidR="0032142E" w:rsidRPr="005C1A09" w:rsidRDefault="0032142E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25ED5F9B" w14:textId="77777777" w:rsidR="0032142E" w:rsidRPr="006B1126" w:rsidRDefault="0032142E" w:rsidP="000F1697">
      <w:pPr>
        <w:autoSpaceDE w:val="0"/>
        <w:autoSpaceDN w:val="0"/>
        <w:rPr>
          <w:rFonts w:eastAsiaTheme="minorEastAsia"/>
        </w:rPr>
      </w:pP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2707C4" w14:paraId="53ED3AF9" w14:textId="77777777" w:rsidTr="00ED2D1E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69A401FD" w14:textId="39E7F32F" w:rsidR="002707C4" w:rsidRPr="00ED2D1E" w:rsidRDefault="00ED2D1E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</w:rPr>
            </w:pPr>
            <w:r w:rsidRPr="00ED2D1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order/input/OrderMain.java</w:t>
            </w:r>
          </w:p>
        </w:tc>
      </w:tr>
      <w:tr w:rsidR="003A7D4F" w14:paraId="130BF381" w14:textId="77777777" w:rsidTr="00ED2D1E">
        <w:tc>
          <w:tcPr>
            <w:tcW w:w="10456" w:type="dxa"/>
          </w:tcPr>
          <w:p w14:paraId="7647499B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//전화 + 홀 주문</w:t>
            </w:r>
          </w:p>
          <w:p w14:paraId="27DFA669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CallOrder callDiningOrder =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CallOrder(menuList,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Dining());</w:t>
            </w:r>
          </w:p>
          <w:p w14:paraId="49FFE196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callDiningOrder.runOrder(); </w:t>
            </w: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//주문 방식 출력</w:t>
            </w:r>
          </w:p>
          <w:p w14:paraId="787E105B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System.out.println(callDiningOrder.menuList.toString()); </w:t>
            </w: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//주문서 출력</w:t>
            </w:r>
          </w:p>
          <w:p w14:paraId="17465D3C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System.out.println(callDiningOrder.getMenuPrices() + </w:t>
            </w:r>
            <w:r w:rsidRPr="00AF023A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"원"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); </w:t>
            </w: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//총 가격 출력</w:t>
            </w:r>
          </w:p>
          <w:p w14:paraId="0173891D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System.out.println(callDiningOrder.getOrderSheet(menuList));</w:t>
            </w:r>
          </w:p>
          <w:p w14:paraId="485FC77F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System.out.println();</w:t>
            </w:r>
          </w:p>
          <w:p w14:paraId="1D752231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31AD6295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//전화 + 배달 주문</w:t>
            </w:r>
          </w:p>
          <w:p w14:paraId="63ABAB1E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menuList.clear(); </w:t>
            </w: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//주문서 초기화</w:t>
            </w:r>
          </w:p>
          <w:p w14:paraId="4BD0988E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menuList.add(menuRepository.getMenuByName(</w:t>
            </w:r>
            <w:r w:rsidRPr="00AF023A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"짜장면"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).orElseThrow(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null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));</w:t>
            </w:r>
          </w:p>
          <w:p w14:paraId="4B0396C5" w14:textId="01A0A028" w:rsidR="009E0F89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63BBD3BD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menuList.add(menuRepository.getMenuByName(</w:t>
            </w:r>
            <w:r w:rsidRPr="00AF023A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"탕수육"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).orElseThrow(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null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));</w:t>
            </w:r>
          </w:p>
          <w:p w14:paraId="37B6E123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7DE7CFA2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CallOrder callDeliveryOrder =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CallOrder(menuList,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Delivery());</w:t>
            </w:r>
          </w:p>
          <w:p w14:paraId="4115647A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callDeliveryOrder.runOrder();</w:t>
            </w:r>
          </w:p>
          <w:p w14:paraId="6CBC6213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System.out.println(callDeliveryOrder.menuList.toString());</w:t>
            </w:r>
          </w:p>
          <w:p w14:paraId="120B773B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System.out.println(callDeliveryOrder.getMenuPrices() + </w:t>
            </w:r>
            <w:r w:rsidRPr="00AF023A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"원"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5CE9BD84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System.out.println(callDeliveryOrder.getOrderSheet(menuList));</w:t>
            </w:r>
          </w:p>
          <w:p w14:paraId="0E185BCE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System.out.println();</w:t>
            </w:r>
          </w:p>
          <w:p w14:paraId="5786A20F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63040A70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//전화 + 포장 주문</w:t>
            </w:r>
          </w:p>
          <w:p w14:paraId="546D9AB3" w14:textId="503673F9" w:rsidR="009E0F89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0BD4A923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CallOrder callTakeOutOrder =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CallOrder(menuList,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TakeOut());</w:t>
            </w:r>
          </w:p>
          <w:p w14:paraId="5868820F" w14:textId="77777777" w:rsidR="00AF023A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58FACB88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285F00C4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//어플 + 홀 주문</w:t>
            </w:r>
          </w:p>
          <w:p w14:paraId="2DA2A231" w14:textId="0AC2943D" w:rsidR="009E0F89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5334F5D6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AppOrder appDiningOrder =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AppOrder(menuList,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Dining());</w:t>
            </w:r>
          </w:p>
          <w:p w14:paraId="7C8262EF" w14:textId="77777777" w:rsidR="00AF023A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3913FE51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4F102D3C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//어플 + 배달 주문</w:t>
            </w:r>
          </w:p>
          <w:p w14:paraId="63930C58" w14:textId="1FD6BDDE" w:rsidR="009E0F89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1B4D807C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AppOrder appDeliveryOrder =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AppOrder(menuList,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Delivery());</w:t>
            </w:r>
          </w:p>
          <w:p w14:paraId="791AFB74" w14:textId="77777777" w:rsidR="00AF023A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3A806073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6A00E102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//어플 + 포장 주문</w:t>
            </w:r>
          </w:p>
          <w:p w14:paraId="1946FA34" w14:textId="792738C6" w:rsidR="009E0F89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52F953AA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AppOrder appTakeOutOrder =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AppOrder(menuList,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TakeOut());</w:t>
            </w:r>
          </w:p>
          <w:p w14:paraId="450A6A48" w14:textId="77777777" w:rsidR="00AF023A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27E22818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2A28E9A0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//방문 + 홀 주문</w:t>
            </w:r>
          </w:p>
          <w:p w14:paraId="1D7E4894" w14:textId="1CBC1461" w:rsidR="009E0F89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10B31D40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VisitOrder visitDiningOrder =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VisitOrder(menuList,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Dining());</w:t>
            </w:r>
          </w:p>
          <w:p w14:paraId="20FA3E0E" w14:textId="77777777" w:rsidR="00AF023A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58B17848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2B603FBE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//방문 + 배달 주문</w:t>
            </w:r>
          </w:p>
          <w:p w14:paraId="5BCDD566" w14:textId="63D9BC73" w:rsidR="009E0F89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02809BE0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VisitOrder visitDeliveryOrder =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VisitOrder(menuList,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Delivery());</w:t>
            </w:r>
          </w:p>
          <w:p w14:paraId="70768A31" w14:textId="77777777" w:rsidR="00AF023A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25F75949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1D2917DE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//방문 + 포장 주문</w:t>
            </w:r>
          </w:p>
          <w:p w14:paraId="1C32AED2" w14:textId="2A2AD6E5" w:rsidR="009E0F89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5F69710C" w14:textId="77777777" w:rsidR="009E0F89" w:rsidRPr="00AF023A" w:rsidRDefault="009E0F89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VisitOrder visitTakeOutOrder =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VisitOrder(menuList, </w:t>
            </w:r>
            <w:r w:rsidRPr="00AF023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TakeOut());</w:t>
            </w:r>
          </w:p>
          <w:p w14:paraId="6CB5BC76" w14:textId="320B9371" w:rsidR="003A7D4F" w:rsidRPr="00AF023A" w:rsidRDefault="00AF023A" w:rsidP="000F1697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AF023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 w:rsidRPr="00AF023A"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</w:tc>
      </w:tr>
    </w:tbl>
    <w:p w14:paraId="09EA48C1" w14:textId="4B86FA4A" w:rsidR="006D69BB" w:rsidRDefault="0032142E" w:rsidP="000F1697">
      <w:pPr>
        <w:autoSpaceDE w:val="0"/>
        <w:autoSpaceDN w:val="0"/>
        <w:rPr>
          <w:rFonts w:eastAsia="맑은 고딕"/>
        </w:rPr>
      </w:pPr>
      <w:r>
        <w:lastRenderedPageBreak/>
        <w:br w:type="page"/>
      </w:r>
    </w:p>
    <w:tbl>
      <w:tblPr>
        <w:tblStyle w:val="a5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32142E" w14:paraId="3C085771" w14:textId="77777777" w:rsidTr="0032142E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E8EDD13" w14:textId="1384E630" w:rsidR="0032142E" w:rsidRPr="005C1A09" w:rsidRDefault="007B35F5" w:rsidP="0032142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32142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.2.5</w:t>
            </w:r>
          </w:p>
        </w:tc>
        <w:tc>
          <w:tcPr>
            <w:tcW w:w="9635" w:type="dxa"/>
            <w:vAlign w:val="center"/>
          </w:tcPr>
          <w:p w14:paraId="09C3EA83" w14:textId="77777777" w:rsidR="0032142E" w:rsidRPr="005C1A09" w:rsidRDefault="0032142E" w:rsidP="0032142E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</w:p>
        </w:tc>
      </w:tr>
    </w:tbl>
    <w:p w14:paraId="143CB9F5" w14:textId="77777777" w:rsidR="005009F0" w:rsidRDefault="005009F0" w:rsidP="000F1697">
      <w:pPr>
        <w:autoSpaceDE w:val="0"/>
        <w:autoSpaceDN w:val="0"/>
      </w:pPr>
    </w:p>
    <w:tbl>
      <w:tblPr>
        <w:tblStyle w:val="a5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31A71" w14:paraId="49813798" w14:textId="77777777" w:rsidTr="0032142E">
        <w:tc>
          <w:tcPr>
            <w:tcW w:w="10456" w:type="dxa"/>
          </w:tcPr>
          <w:p w14:paraId="16F1456F" w14:textId="77777777" w:rsidR="00B31A71" w:rsidRPr="00DC646C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전화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(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홀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)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주문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41017483" w14:textId="77777777" w:rsidR="00B31A71" w:rsidRPr="00DC646C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6FDFA07A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>13000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원</w:t>
            </w:r>
          </w:p>
          <w:p w14:paraId="711C4ED2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주문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수량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: 2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개</w:t>
            </w:r>
          </w:p>
          <w:p w14:paraId="6608BAB5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</w:p>
          <w:p w14:paraId="77EFABA9" w14:textId="77777777" w:rsidR="00B31A71" w:rsidRPr="00DC646C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전화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(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배달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)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주문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4099608A" w14:textId="77777777" w:rsidR="00B31A71" w:rsidRPr="00DC646C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팔보채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23000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탕수육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20000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57196892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>70000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원</w:t>
            </w:r>
          </w:p>
          <w:p w14:paraId="04CD8C19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주문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수량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: 6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개</w:t>
            </w:r>
          </w:p>
          <w:p w14:paraId="5C845380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</w:p>
          <w:p w14:paraId="5B844D16" w14:textId="77777777" w:rsidR="00B31A71" w:rsidRPr="00DC646C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전화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(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포장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)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주문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7D8E1AEE" w14:textId="77777777" w:rsidR="00B31A71" w:rsidRPr="00DC646C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탕수육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20000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4FAC29C6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>20000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원</w:t>
            </w:r>
          </w:p>
          <w:p w14:paraId="1ACB80F3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주문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수량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: 1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개</w:t>
            </w:r>
          </w:p>
          <w:p w14:paraId="0C1EB2F6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</w:p>
          <w:p w14:paraId="10C44230" w14:textId="77777777" w:rsidR="00B31A71" w:rsidRPr="00DC646C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어플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(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홀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)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주문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542BF577" w14:textId="77777777" w:rsidR="00B31A71" w:rsidRPr="00DC646C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탕수육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20000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DC646C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DC646C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3574C1C1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>33000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원</w:t>
            </w:r>
          </w:p>
          <w:p w14:paraId="5B39D5B0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주문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수량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: 3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개</w:t>
            </w:r>
          </w:p>
          <w:p w14:paraId="54C7B334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</w:p>
          <w:p w14:paraId="0C32ABCF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어플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(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배달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)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주문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0EF5D67B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탕수육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20000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0831DB98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>40000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원</w:t>
            </w:r>
          </w:p>
          <w:p w14:paraId="7BC1FE74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주문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수량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: 4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개</w:t>
            </w:r>
          </w:p>
          <w:p w14:paraId="5C4B96BC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</w:p>
          <w:p w14:paraId="5AE28808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어플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(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포장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)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주문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3F897DA9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탕수육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20000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팔보채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23000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18A6A5AC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>56000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원</w:t>
            </w:r>
          </w:p>
          <w:p w14:paraId="4C2E72D4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주문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수량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: 4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개</w:t>
            </w:r>
          </w:p>
          <w:p w14:paraId="2CF80376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</w:p>
          <w:p w14:paraId="41A9948B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방문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(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홀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)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주문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21B467B3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탕수육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20000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팔보채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23000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팔보채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23000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20FAF148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>66000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원</w:t>
            </w:r>
          </w:p>
          <w:p w14:paraId="560713EC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주문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수량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: 3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개</w:t>
            </w:r>
          </w:p>
          <w:p w14:paraId="68942A7C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</w:p>
          <w:p w14:paraId="172ECA84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방문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(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배달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)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주문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791BD9E7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3C837CB6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>19000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원</w:t>
            </w:r>
          </w:p>
          <w:p w14:paraId="1B542D75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주문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수량</w:t>
            </w:r>
            <w:r w:rsidRPr="00B31A71">
              <w:rPr>
                <w:rFonts w:ascii="맑은 고딕" w:eastAsia="맑은 고딕" w:hAnsi="맑은 고딕"/>
                <w:sz w:val="20"/>
                <w:lang w:eastAsia="ko-KR"/>
              </w:rPr>
              <w:t xml:space="preserve"> : 3</w:t>
            </w:r>
            <w:r w:rsidRPr="00B31A71">
              <w:rPr>
                <w:rFonts w:ascii="맑은 고딕" w:eastAsia="맑은 고딕" w:hAnsi="맑은 고딕" w:cs="맑은 고딕" w:hint="eastAsia"/>
                <w:sz w:val="20"/>
                <w:lang w:eastAsia="ko-KR"/>
              </w:rPr>
              <w:t>개</w:t>
            </w:r>
          </w:p>
          <w:p w14:paraId="0760A518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  <w:lang w:eastAsia="ko-KR"/>
              </w:rPr>
            </w:pPr>
          </w:p>
          <w:p w14:paraId="21AA370D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방문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(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포장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)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주문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1A0EC371" w14:textId="77777777" w:rsidR="00B31A71" w:rsidRPr="00681CC7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[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탕수육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20000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탕수육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20000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짜장면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6000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메뉴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짬뽕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, 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가격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: 7000</w:t>
            </w:r>
            <w:r w:rsidRPr="00681CC7">
              <w:rPr>
                <w:rFonts w:ascii="맑은 고딕" w:eastAsia="맑은 고딕" w:hAnsi="맑은 고딕" w:cs="맑은 고딕" w:hint="eastAsia"/>
                <w:b/>
                <w:color w:val="00B050"/>
                <w:sz w:val="20"/>
                <w:lang w:eastAsia="ko-KR"/>
              </w:rPr>
              <w:t>원</w:t>
            </w:r>
            <w:r w:rsidRPr="00681CC7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]</w:t>
            </w:r>
          </w:p>
          <w:p w14:paraId="436C9819" w14:textId="77777777" w:rsidR="00B31A71" w:rsidRPr="00B31A71" w:rsidRDefault="00B31A71" w:rsidP="00BF04B2">
            <w:pPr>
              <w:widowControl w:val="0"/>
              <w:autoSpaceDE w:val="0"/>
              <w:autoSpaceDN w:val="0"/>
              <w:spacing w:line="280" w:lineRule="exact"/>
              <w:rPr>
                <w:rFonts w:ascii="맑은 고딕" w:eastAsia="맑은 고딕" w:hAnsi="맑은 고딕"/>
                <w:sz w:val="20"/>
              </w:rPr>
            </w:pPr>
            <w:r w:rsidRPr="00B31A71">
              <w:rPr>
                <w:rFonts w:ascii="맑은 고딕" w:eastAsia="맑은 고딕" w:hAnsi="맑은 고딕"/>
                <w:sz w:val="20"/>
              </w:rPr>
              <w:t>72000</w:t>
            </w:r>
            <w:r w:rsidRPr="00B31A71">
              <w:rPr>
                <w:rFonts w:ascii="맑은 고딕" w:eastAsia="맑은 고딕" w:hAnsi="맑은 고딕" w:cs="맑은 고딕" w:hint="eastAsia"/>
                <w:sz w:val="20"/>
              </w:rPr>
              <w:t>원</w:t>
            </w:r>
          </w:p>
          <w:p w14:paraId="0C844614" w14:textId="3813CCF3" w:rsidR="00B31A71" w:rsidRDefault="00B31A71" w:rsidP="00BF04B2">
            <w:pPr>
              <w:widowControl w:val="0"/>
              <w:autoSpaceDE w:val="0"/>
              <w:autoSpaceDN w:val="0"/>
              <w:spacing w:line="280" w:lineRule="exact"/>
            </w:pPr>
            <w:r w:rsidRPr="00B31A71">
              <w:rPr>
                <w:rFonts w:ascii="맑은 고딕" w:eastAsia="맑은 고딕" w:hAnsi="맑은 고딕" w:cs="맑은 고딕" w:hint="eastAsia"/>
                <w:sz w:val="20"/>
              </w:rPr>
              <w:t>주문</w:t>
            </w:r>
            <w:r w:rsidRPr="00B31A71">
              <w:rPr>
                <w:rFonts w:ascii="맑은 고딕" w:eastAsia="맑은 고딕" w:hAnsi="맑은 고딕"/>
                <w:sz w:val="20"/>
              </w:rPr>
              <w:t xml:space="preserve"> </w:t>
            </w:r>
            <w:r w:rsidRPr="00B31A71">
              <w:rPr>
                <w:rFonts w:ascii="맑은 고딕" w:eastAsia="맑은 고딕" w:hAnsi="맑은 고딕" w:cs="맑은 고딕" w:hint="eastAsia"/>
                <w:sz w:val="20"/>
              </w:rPr>
              <w:t>수량</w:t>
            </w:r>
            <w:r w:rsidRPr="00B31A71">
              <w:rPr>
                <w:rFonts w:ascii="맑은 고딕" w:eastAsia="맑은 고딕" w:hAnsi="맑은 고딕"/>
                <w:sz w:val="20"/>
              </w:rPr>
              <w:t xml:space="preserve"> : 7</w:t>
            </w:r>
            <w:r w:rsidRPr="00B31A71">
              <w:rPr>
                <w:rFonts w:ascii="맑은 고딕" w:eastAsia="맑은 고딕" w:hAnsi="맑은 고딕" w:cs="맑은 고딕" w:hint="eastAsia"/>
                <w:sz w:val="20"/>
              </w:rPr>
              <w:t>개</w:t>
            </w:r>
          </w:p>
        </w:tc>
      </w:tr>
    </w:tbl>
    <w:p w14:paraId="1870887C" w14:textId="28147DBC" w:rsidR="00EF3FED" w:rsidRDefault="00EF3FED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2B166F" w14:paraId="3784C800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D9C1577" w14:textId="165600FA" w:rsidR="002B166F" w:rsidRPr="005C1A09" w:rsidRDefault="00437774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  <w:r w:rsidR="002B166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554" w:type="dxa"/>
            <w:vAlign w:val="center"/>
          </w:tcPr>
          <w:p w14:paraId="57F0449B" w14:textId="1D9DF11E" w:rsidR="002B166F" w:rsidRPr="005C1A09" w:rsidRDefault="004A50F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메뉴 관리</w:t>
            </w:r>
          </w:p>
        </w:tc>
      </w:tr>
    </w:tbl>
    <w:p w14:paraId="442BFAAB" w14:textId="4AB20844" w:rsidR="006744F3" w:rsidRDefault="00AF565F" w:rsidP="00AF565F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 w:cstheme="minorBidi"/>
          <w:color w:val="000000"/>
          <w:kern w:val="2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t xml:space="preserve"> </w:t>
      </w: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287209" w14:paraId="7A913149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4A5AD20B" w14:textId="77777777" w:rsidR="00287209" w:rsidRPr="001F0607" w:rsidRDefault="00287209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324ACC6D" w14:textId="0B03BA7B" w:rsidR="00287209" w:rsidRDefault="00984F2D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옵저퍼 패턴</w:t>
            </w:r>
            <w:r w:rsidR="000F169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0F169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="000F1697" w:rsidRPr="000F169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 pattern</w:t>
            </w:r>
            <w:r w:rsidR="000F169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287209" w14:paraId="314DC33F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2F1CA67F" w14:textId="77777777" w:rsidR="00287209" w:rsidRPr="001F0607" w:rsidRDefault="00287209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2C3CBDE5" w14:textId="654D30C4" w:rsidR="00287209" w:rsidRPr="00FD7F85" w:rsidRDefault="00E14D56" w:rsidP="000F1697">
            <w:pPr>
              <w:autoSpaceDE w:val="0"/>
              <w:autoSpaceDN w:val="0"/>
              <w:jc w:val="both"/>
              <w:rPr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하나의 객체의 상태가 변경되면 그 객체에 의존하는 다른 객체에게 연락이 가고,</w:t>
            </w: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자동으로 갱신되는 1</w:t>
            </w:r>
            <w:r>
              <w:rPr>
                <w:rFonts w:ascii="맑은 고딕" w:eastAsia="맑은 고딕" w:hAnsi="맑은 고딕" w:cs="맑은 고딕"/>
                <w:color w:val="000000"/>
                <w:sz w:val="20"/>
                <w:szCs w:val="20"/>
                <w:lang w:eastAsia="ko-KR"/>
              </w:rPr>
              <w:t>:n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 xml:space="preserve"> 의존성 방식</w:t>
            </w:r>
          </w:p>
        </w:tc>
      </w:tr>
      <w:tr w:rsidR="00287209" w14:paraId="29712E93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0F48258D" w14:textId="77777777" w:rsidR="00287209" w:rsidRPr="001F0607" w:rsidRDefault="00287209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5A2A7256" w14:textId="0A110188" w:rsidR="00287209" w:rsidRPr="00FD7F85" w:rsidRDefault="004C0CA7" w:rsidP="000F1697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사장이 </w:t>
            </w:r>
            <w:r w:rsidR="00812CC6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메뉴를 추가/수정/삭제할 때마다 </w:t>
            </w:r>
            <w:r w:rsidR="007C7349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단골 손님으로 추가된 연락처,</w:t>
            </w:r>
            <w:r w:rsidR="007C7349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C7349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즐겨찾기로 추가된 배달 어플,</w:t>
            </w:r>
            <w:r w:rsidR="007C7349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C7349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매장 내 메뉴판에 </w:t>
            </w:r>
            <w:r w:rsidR="00984F2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변경된 내용이 적용되어야 한다.</w:t>
            </w:r>
            <w:r w:rsidR="00984F2D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984F2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이에 따라 메뉴 관리 기능을 옵저버 패턴으로 적용하였다.</w:t>
            </w:r>
          </w:p>
        </w:tc>
      </w:tr>
      <w:tr w:rsidR="00287209" w14:paraId="0EB31A6F" w14:textId="77777777" w:rsidTr="00C5184F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7614955D" w14:textId="77777777" w:rsidR="00287209" w:rsidRPr="001F0607" w:rsidRDefault="00287209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287209" w14:paraId="53746115" w14:textId="77777777" w:rsidTr="00C5184F">
        <w:trPr>
          <w:trHeight w:val="2721"/>
        </w:trPr>
        <w:tc>
          <w:tcPr>
            <w:tcW w:w="10216" w:type="dxa"/>
            <w:gridSpan w:val="2"/>
            <w:vAlign w:val="center"/>
          </w:tcPr>
          <w:p w14:paraId="0809BB5E" w14:textId="56E4B5DD" w:rsidR="00287209" w:rsidRPr="00BA74C7" w:rsidRDefault="000834B8" w:rsidP="004C20B3">
            <w:pPr>
              <w:numPr>
                <w:ilvl w:val="0"/>
                <w:numId w:val="18"/>
              </w:numPr>
              <w:autoSpaceDE w:val="0"/>
              <w:autoSpaceDN w:val="0"/>
              <w:spacing w:line="60" w:lineRule="auto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매뉴 관리에 따라 해당되는 </w:t>
            </w:r>
            <w:r w:rsidR="00045ED0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가 실행된다</w:t>
            </w:r>
            <w:r w:rsidR="00287209" w:rsidRPr="00CA36C8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r w:rsidRPr="00CA36C8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MenuManagement</w:t>
            </w:r>
            <w:r w:rsidR="00287209" w:rsidRPr="00CA36C8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)</w:t>
            </w:r>
          </w:p>
          <w:p w14:paraId="7865AA9C" w14:textId="718A7DC2" w:rsidR="00287209" w:rsidRDefault="00E055D2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c</w:t>
            </w:r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reateMenu : </w:t>
            </w:r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메뉴 추가</w:t>
            </w:r>
          </w:p>
          <w:p w14:paraId="5A9D07F2" w14:textId="403ECF03" w:rsidR="00E055D2" w:rsidRDefault="00E055D2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d</w:t>
            </w:r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eleteMenu : </w:t>
            </w:r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메뉴 제거</w:t>
            </w:r>
          </w:p>
          <w:p w14:paraId="2959A02B" w14:textId="755710F3" w:rsidR="00E055D2" w:rsidRPr="00BA74C7" w:rsidRDefault="00E055D2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ind w:leftChars="200" w:left="880"/>
              <w:jc w:val="both"/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m</w:t>
            </w:r>
            <w:r>
              <w:rPr>
                <w:rFonts w:ascii="맑은 고딕" w:eastAsia="맑은 고딕" w:hAnsi="맑은 고딕" w:cs="맑은 고딕"/>
                <w:color w:val="000000"/>
                <w:kern w:val="2"/>
                <w:sz w:val="20"/>
                <w:szCs w:val="20"/>
                <w:lang w:eastAsia="ko-KR"/>
              </w:rPr>
              <w:t xml:space="preserve">odifyMenu : </w:t>
            </w:r>
            <w:r>
              <w:rPr>
                <w:rFonts w:ascii="맑은 고딕" w:eastAsia="맑은 고딕" w:hAnsi="맑은 고딕" w:cs="맑은 고딕" w:hint="eastAsia"/>
                <w:color w:val="000000"/>
                <w:kern w:val="2"/>
                <w:sz w:val="20"/>
                <w:szCs w:val="20"/>
                <w:lang w:eastAsia="ko-KR"/>
              </w:rPr>
              <w:t>메뉴 수정</w:t>
            </w:r>
          </w:p>
          <w:p w14:paraId="6F4F1BFA" w14:textId="6FCFC3DE" w:rsidR="00287209" w:rsidRDefault="00AB012D" w:rsidP="004C20B3">
            <w:pPr>
              <w:numPr>
                <w:ilvl w:val="0"/>
                <w:numId w:val="18"/>
              </w:numPr>
              <w:autoSpaceDE w:val="0"/>
              <w:autoSpaceDN w:val="0"/>
              <w:spacing w:line="60" w:lineRule="auto"/>
              <w:ind w:leftChars="100" w:left="640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①에서 실행된 </w:t>
            </w:r>
            <w:r w:rsidR="00045ED0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를 </w:t>
            </w:r>
            <w:r w:rsidR="004F33E9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통해</w:t>
            </w: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="003F1823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다른 클래스에게 연락하는 옵저버 클래스</w:t>
            </w:r>
            <w:r w:rsidR="00287209" w:rsidRPr="00CA36C8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(</w:t>
            </w:r>
            <w:r w:rsidR="003F1823" w:rsidRPr="00CA36C8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Observer</w:t>
            </w:r>
            <w:r w:rsidR="00287209" w:rsidRPr="00CA36C8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>)</w:t>
            </w:r>
          </w:p>
          <w:p w14:paraId="301AAA47" w14:textId="2B744C85" w:rsidR="00287209" w:rsidRDefault="007F62A5" w:rsidP="004C20B3">
            <w:pPr>
              <w:numPr>
                <w:ilvl w:val="0"/>
                <w:numId w:val="18"/>
              </w:numPr>
              <w:autoSpaceDE w:val="0"/>
              <w:autoSpaceDN w:val="0"/>
              <w:spacing w:line="60" w:lineRule="auto"/>
              <w:ind w:leftChars="100" w:left="640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변경된 내용을 적용한다</w:t>
            </w:r>
            <w:r w:rsidR="00155A41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.</w:t>
            </w:r>
          </w:p>
          <w:p w14:paraId="3629EFA1" w14:textId="05085367" w:rsidR="007F62A5" w:rsidRDefault="00E22584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 w:rsidRPr="00E2258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SMSNotificationSender</w:t>
            </w:r>
            <w:r w:rsidR="00573A4A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 </w:t>
            </w:r>
            <w:r w:rsidR="00573A4A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단골 손님으로 추가된 연락처에 변경 사항을 문자메</w:t>
            </w:r>
            <w:r w:rsidR="005725EA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시</w:t>
            </w:r>
            <w:r w:rsidR="00573A4A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지로 전송한다</w:t>
            </w:r>
            <w:r w:rsidR="00155A41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.</w:t>
            </w:r>
          </w:p>
          <w:p w14:paraId="04002F90" w14:textId="00E24F49" w:rsidR="00E22584" w:rsidRDefault="00573A4A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 w:rsidRPr="00573A4A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AppNotificationSender</w:t>
            </w:r>
            <w:r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 </w:t>
            </w:r>
            <w:r w:rsidR="00456133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배달 어플에서 해당 식당을 즐겨찾기로 추가된 사용자에게 변경 사항을 어플 알림으로 전송한다</w:t>
            </w:r>
            <w:r w:rsidR="00155A41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.</w:t>
            </w:r>
          </w:p>
          <w:p w14:paraId="6B8B20C0" w14:textId="77FB5B16" w:rsidR="00573A4A" w:rsidRPr="00C21383" w:rsidRDefault="00573A4A" w:rsidP="004C20B3">
            <w:pPr>
              <w:numPr>
                <w:ilvl w:val="1"/>
                <w:numId w:val="18"/>
              </w:numPr>
              <w:autoSpaceDE w:val="0"/>
              <w:autoSpaceDN w:val="0"/>
              <w:spacing w:line="60" w:lineRule="auto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 w:rsidRPr="00573A4A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MenuBoardDisplay</w:t>
            </w:r>
            <w:r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 </w:t>
            </w:r>
            <w:r w:rsidR="00C40A7E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매장 내에 설치되어 있는 전자 </w:t>
            </w:r>
            <w:r w:rsidR="00C545DE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메뉴판</w:t>
            </w:r>
            <w:r w:rsidR="00BF69B3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에 변경 사항을 적용하여 손님에게 메뉴 정보를 </w:t>
            </w:r>
            <w:r w:rsidR="004E054A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표기한다</w:t>
            </w:r>
            <w:r w:rsidR="00155A41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.</w:t>
            </w:r>
          </w:p>
        </w:tc>
      </w:tr>
      <w:tr w:rsidR="00287209" w14:paraId="062039B8" w14:textId="77777777" w:rsidTr="00C5184F">
        <w:trPr>
          <w:trHeight w:val="1020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32BD3BDF" w14:textId="77777777" w:rsidR="00287209" w:rsidRPr="001F0607" w:rsidRDefault="00287209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vAlign w:val="center"/>
          </w:tcPr>
          <w:p w14:paraId="20AE9A4D" w14:textId="50E4E393" w:rsidR="00287209" w:rsidRDefault="0078355B" w:rsidP="004C20B3">
            <w:pPr>
              <w:pStyle w:val="a4"/>
              <w:widowControl w:val="0"/>
              <w:numPr>
                <w:ilvl w:val="0"/>
                <w:numId w:val="17"/>
              </w:numPr>
              <w:autoSpaceDE w:val="0"/>
              <w:autoSpaceDN w:val="0"/>
              <w:spacing w:line="240" w:lineRule="auto"/>
              <w:ind w:leftChars="0" w:left="400" w:hanging="4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41288C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사장이 </w:t>
            </w:r>
            <w:r w:rsidR="001526B7" w:rsidRPr="0041288C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‘</w:t>
            </w:r>
            <w:r w:rsidRPr="0041288C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간장 돈까스</w:t>
            </w:r>
            <w:r w:rsidRPr="0041288C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’ </w:t>
            </w:r>
            <w:r w:rsidRPr="0041288C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메뉴를 추가한다</w:t>
            </w:r>
            <w:r w:rsidR="00155A41" w:rsidRPr="0041288C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.</w:t>
            </w:r>
          </w:p>
          <w:p w14:paraId="2EAB1668" w14:textId="7FDB5204" w:rsidR="0078355B" w:rsidRDefault="009D3CFF" w:rsidP="004C20B3">
            <w:pPr>
              <w:pStyle w:val="a4"/>
              <w:widowControl w:val="0"/>
              <w:numPr>
                <w:ilvl w:val="0"/>
                <w:numId w:val="19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M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enuManagement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의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createMenu()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가 실행된다</w:t>
            </w:r>
            <w:r w:rsidR="00155A4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  <w:p w14:paraId="22DA2BC0" w14:textId="6EAFAB30" w:rsidR="009D3CFF" w:rsidRDefault="006B427D" w:rsidP="004C20B3">
            <w:pPr>
              <w:pStyle w:val="a4"/>
              <w:widowControl w:val="0"/>
              <w:numPr>
                <w:ilvl w:val="0"/>
                <w:numId w:val="19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bserver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클래스의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create()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가 실행된다</w:t>
            </w:r>
            <w:r w:rsidR="00155A4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  <w:p w14:paraId="0AF1CE7E" w14:textId="22F25BD2" w:rsidR="006B427D" w:rsidRDefault="006B427D" w:rsidP="004C20B3">
            <w:pPr>
              <w:pStyle w:val="a4"/>
              <w:widowControl w:val="0"/>
              <w:numPr>
                <w:ilvl w:val="0"/>
                <w:numId w:val="19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bserver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클래스를 </w:t>
            </w:r>
            <w:r w:rsidR="00155A4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구현하는 각 </w:t>
            </w:r>
            <w:r w:rsidR="006072F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클래스에 </w:t>
            </w:r>
            <w:r w:rsidR="0082235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연락이 간다</w:t>
            </w:r>
            <w:r w:rsidR="00155A4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  <w:p w14:paraId="07A2A853" w14:textId="1F5D905C" w:rsidR="00287209" w:rsidRPr="0041288C" w:rsidRDefault="006072F7" w:rsidP="004C20B3">
            <w:pPr>
              <w:pStyle w:val="a4"/>
              <w:widowControl w:val="0"/>
              <w:numPr>
                <w:ilvl w:val="0"/>
                <w:numId w:val="19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각 클래스의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create()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통해 변경 사항을 적용한다</w:t>
            </w:r>
          </w:p>
        </w:tc>
      </w:tr>
    </w:tbl>
    <w:p w14:paraId="6E757018" w14:textId="77777777" w:rsidR="00287209" w:rsidRDefault="00287209" w:rsidP="000F1697">
      <w:pPr>
        <w:autoSpaceDE w:val="0"/>
        <w:autoSpaceDN w:val="0"/>
        <w:rPr>
          <w:rFonts w:ascii="맑은 고딕" w:eastAsia="맑은 고딕" w:hAnsi="맑은 고딕" w:cstheme="minorBidi"/>
          <w:color w:val="000000"/>
          <w:kern w:val="2"/>
          <w:sz w:val="20"/>
          <w:szCs w:val="20"/>
          <w:lang w:eastAsia="ko-KR"/>
        </w:rPr>
      </w:pP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287209" w14:paraId="4930141F" w14:textId="77777777" w:rsidTr="00C5184F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30690D4D" w14:textId="77777777" w:rsidR="00287209" w:rsidRPr="00870C9B" w:rsidRDefault="00287209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U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seCase</w:t>
            </w:r>
          </w:p>
        </w:tc>
      </w:tr>
      <w:tr w:rsidR="00287209" w14:paraId="6928C0DE" w14:textId="77777777" w:rsidTr="00C5184F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5480B83C" w14:textId="603C2A78" w:rsidR="00287209" w:rsidRPr="002D0EAA" w:rsidRDefault="00806522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3F56EBAE" wp14:editId="262B2521">
                  <wp:extent cx="6644005" cy="1996440"/>
                  <wp:effectExtent l="0" t="0" r="4445" b="381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4005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DF320B" w14:textId="39E1EF6B" w:rsidR="00287209" w:rsidRDefault="00287209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br w:type="page"/>
      </w:r>
    </w:p>
    <w:p w14:paraId="085745AC" w14:textId="44E4F839" w:rsidR="008806EB" w:rsidRDefault="008806EB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8806EB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3F21B0" w14:paraId="296701E7" w14:textId="77777777" w:rsidTr="00993A73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66F6979" w14:textId="348410F5" w:rsidR="00987BCC" w:rsidRPr="005C1A09" w:rsidRDefault="00437774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5.3</w:t>
            </w:r>
            <w:r w:rsidR="00987BCC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00439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14458" w:type="dxa"/>
            <w:vAlign w:val="center"/>
          </w:tcPr>
          <w:p w14:paraId="2B2E4703" w14:textId="77777777" w:rsidR="00987BCC" w:rsidRPr="005C1A09" w:rsidRDefault="00987BCC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6FC0BD27" w14:textId="294AEB12" w:rsidR="00987BCC" w:rsidRPr="00772AE9" w:rsidRDefault="008A30D0" w:rsidP="00065F40">
      <w:pPr>
        <w:autoSpaceDE w:val="0"/>
        <w:autoSpaceDN w:val="0"/>
        <w:jc w:val="center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b/>
          <w:bCs/>
          <w:noProof/>
          <w:color w:val="000000" w:themeColor="text1"/>
          <w:sz w:val="28"/>
          <w:szCs w:val="28"/>
          <w:lang w:eastAsia="ko-KR"/>
        </w:rPr>
        <w:drawing>
          <wp:inline distT="0" distB="0" distL="0" distR="0" wp14:anchorId="5ACD9ABB" wp14:editId="33178B62">
            <wp:extent cx="9772015" cy="5560060"/>
            <wp:effectExtent l="0" t="0" r="635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015" cy="55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88CFC" w14:textId="77777777" w:rsidR="008806EB" w:rsidRDefault="008806EB" w:rsidP="000F1697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8806EB" w:rsidSect="00514A28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pPr w:leftFromText="142" w:rightFromText="142" w:vertAnchor="text" w:horzAnchor="margin" w:tblpY="42"/>
        <w:tblW w:w="10489" w:type="dxa"/>
        <w:tblLook w:val="04A0" w:firstRow="1" w:lastRow="0" w:firstColumn="1" w:lastColumn="0" w:noHBand="0" w:noVBand="1"/>
      </w:tblPr>
      <w:tblGrid>
        <w:gridCol w:w="850"/>
        <w:gridCol w:w="9639"/>
      </w:tblGrid>
      <w:tr w:rsidR="00791594" w14:paraId="2E05C322" w14:textId="77777777" w:rsidTr="00791594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4B7B91B9" w14:textId="36F00AAD" w:rsidR="00791594" w:rsidRPr="005C1A09" w:rsidRDefault="0043777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79159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  <w:r w:rsidR="0079159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</w:t>
            </w:r>
          </w:p>
        </w:tc>
        <w:tc>
          <w:tcPr>
            <w:tcW w:w="9639" w:type="dxa"/>
            <w:vAlign w:val="center"/>
          </w:tcPr>
          <w:p w14:paraId="5E924FA1" w14:textId="194E4DD9" w:rsidR="00791594" w:rsidRPr="005C1A09" w:rsidRDefault="00AB5495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7CD729F0" w14:textId="77777777" w:rsidR="00AF565F" w:rsidRDefault="00AF565F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5881"/>
        <w:gridCol w:w="4575"/>
      </w:tblGrid>
      <w:tr w:rsidR="00E740BC" w14:paraId="466A88D6" w14:textId="77777777" w:rsidTr="00B2609D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69C50555" w14:textId="7539FF4A" w:rsidR="00E740BC" w:rsidRPr="00EF2AFC" w:rsidRDefault="00EF2AFC" w:rsidP="00EF2AF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메뉴 관리 </w:t>
            </w:r>
            <w:r w:rsidR="00E740BC" w:rsidRPr="00EF2AFC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</w:tr>
      <w:tr w:rsidR="00E740BC" w14:paraId="0DCDA805" w14:textId="77777777" w:rsidTr="00B2609D">
        <w:tc>
          <w:tcPr>
            <w:tcW w:w="10456" w:type="dxa"/>
            <w:gridSpan w:val="2"/>
          </w:tcPr>
          <w:p w14:paraId="0010565C" w14:textId="3C4E93E2" w:rsidR="00E740BC" w:rsidRDefault="003C21F4" w:rsidP="00EF2AF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3C21F4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D8C2250" wp14:editId="740D2F66">
                  <wp:extent cx="6645910" cy="1746250"/>
                  <wp:effectExtent l="0" t="0" r="2540" b="635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74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4B68" w14:paraId="414265F0" w14:textId="77777777" w:rsidTr="00B2609D">
        <w:trPr>
          <w:trHeight w:val="720"/>
        </w:trPr>
        <w:tc>
          <w:tcPr>
            <w:tcW w:w="5228" w:type="dxa"/>
            <w:vAlign w:val="center"/>
          </w:tcPr>
          <w:p w14:paraId="581CBA0B" w14:textId="15E1487B" w:rsidR="000A4B68" w:rsidRPr="007D172F" w:rsidRDefault="000A4B68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+ registerObserver(observer : Observer) : void</w:t>
            </w:r>
          </w:p>
        </w:tc>
        <w:tc>
          <w:tcPr>
            <w:tcW w:w="5228" w:type="dxa"/>
            <w:vAlign w:val="center"/>
          </w:tcPr>
          <w:p w14:paraId="0688982B" w14:textId="06EAFA7F" w:rsidR="000A4B68" w:rsidRPr="006F2483" w:rsidRDefault="00A8489E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bserver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객체를 생성하는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</w:p>
        </w:tc>
      </w:tr>
      <w:tr w:rsidR="000A4B68" w14:paraId="3A7C3298" w14:textId="77777777" w:rsidTr="00B2609D">
        <w:trPr>
          <w:trHeight w:val="720"/>
        </w:trPr>
        <w:tc>
          <w:tcPr>
            <w:tcW w:w="5228" w:type="dxa"/>
            <w:vAlign w:val="center"/>
          </w:tcPr>
          <w:p w14:paraId="21EBADB8" w14:textId="3825A35C" w:rsidR="000A4B68" w:rsidRPr="007D172F" w:rsidRDefault="000A4B68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removeObserver(observer : Observer) : void</w:t>
            </w:r>
          </w:p>
        </w:tc>
        <w:tc>
          <w:tcPr>
            <w:tcW w:w="5228" w:type="dxa"/>
            <w:vAlign w:val="center"/>
          </w:tcPr>
          <w:p w14:paraId="49A0D79B" w14:textId="1AE7ECED" w:rsidR="000A4B68" w:rsidRDefault="00A8489E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bserver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객체를 제거하는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</w:p>
        </w:tc>
      </w:tr>
      <w:tr w:rsidR="000A4B68" w14:paraId="2C25A6AF" w14:textId="77777777" w:rsidTr="00B2609D">
        <w:trPr>
          <w:trHeight w:val="720"/>
        </w:trPr>
        <w:tc>
          <w:tcPr>
            <w:tcW w:w="5228" w:type="dxa"/>
            <w:vAlign w:val="center"/>
          </w:tcPr>
          <w:p w14:paraId="77B81BCE" w14:textId="77777777" w:rsidR="000A4B68" w:rsidRPr="007D172F" w:rsidRDefault="000A4B68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createMenu</w:t>
            </w:r>
          </w:p>
          <w:p w14:paraId="7D99BD61" w14:textId="6D0F9FCD" w:rsidR="000A4B68" w:rsidRPr="007D172F" w:rsidRDefault="000A4B68" w:rsidP="002470CC">
            <w:pPr>
              <w:autoSpaceDE w:val="0"/>
              <w:autoSpaceDN w:val="0"/>
              <w:ind w:firstLineChars="100" w:firstLine="20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(name : string, price : int, foodType : string) : void</w:t>
            </w:r>
          </w:p>
        </w:tc>
        <w:tc>
          <w:tcPr>
            <w:tcW w:w="5228" w:type="dxa"/>
            <w:vAlign w:val="center"/>
          </w:tcPr>
          <w:p w14:paraId="49ADD087" w14:textId="113C1F0B" w:rsidR="000A4B68" w:rsidRDefault="00A8489E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메뉴를 추가할 때 수행되는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</w:p>
        </w:tc>
      </w:tr>
      <w:tr w:rsidR="000A4B68" w14:paraId="0F55C9B3" w14:textId="77777777" w:rsidTr="00B2609D">
        <w:trPr>
          <w:trHeight w:val="720"/>
        </w:trPr>
        <w:tc>
          <w:tcPr>
            <w:tcW w:w="5228" w:type="dxa"/>
            <w:vAlign w:val="center"/>
          </w:tcPr>
          <w:p w14:paraId="62FA94FD" w14:textId="77777777" w:rsidR="000A4B68" w:rsidRPr="007D172F" w:rsidRDefault="000A4B68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deleteMenumodifyMenu</w:t>
            </w:r>
          </w:p>
          <w:p w14:paraId="2090CEFD" w14:textId="73E681B0" w:rsidR="000A4B68" w:rsidRPr="007D172F" w:rsidRDefault="000A4B68" w:rsidP="000A4B68">
            <w:pPr>
              <w:autoSpaceDE w:val="0"/>
              <w:autoSpaceDN w:val="0"/>
              <w:ind w:firstLineChars="100" w:firstLine="20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(name : string, price : int, targetName : string) : void</w:t>
            </w:r>
          </w:p>
        </w:tc>
        <w:tc>
          <w:tcPr>
            <w:tcW w:w="5228" w:type="dxa"/>
            <w:vAlign w:val="center"/>
          </w:tcPr>
          <w:p w14:paraId="3B7840AC" w14:textId="1D605719" w:rsidR="000A4B68" w:rsidRDefault="00A8489E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메뉴를 제거할 때 수행되는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</w:p>
        </w:tc>
      </w:tr>
      <w:tr w:rsidR="000A4B68" w14:paraId="2CBB0A10" w14:textId="77777777" w:rsidTr="00B2609D">
        <w:trPr>
          <w:trHeight w:val="720"/>
        </w:trPr>
        <w:tc>
          <w:tcPr>
            <w:tcW w:w="5228" w:type="dxa"/>
            <w:vAlign w:val="center"/>
          </w:tcPr>
          <w:p w14:paraId="33B0F7BC" w14:textId="77777777" w:rsidR="000A4B68" w:rsidRPr="007D172F" w:rsidRDefault="000A4B68" w:rsidP="000A4B68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7D172F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m</w:t>
            </w: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odifyMenu</w:t>
            </w:r>
          </w:p>
          <w:p w14:paraId="7BF2ABDE" w14:textId="271CBB4B" w:rsidR="000A4B68" w:rsidRPr="007D172F" w:rsidRDefault="000A4B68" w:rsidP="002470CC">
            <w:pPr>
              <w:autoSpaceDE w:val="0"/>
              <w:autoSpaceDN w:val="0"/>
              <w:ind w:firstLineChars="100" w:firstLine="20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7D172F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(name : string, price : int, targetName : string) : void</w:t>
            </w:r>
          </w:p>
        </w:tc>
        <w:tc>
          <w:tcPr>
            <w:tcW w:w="5228" w:type="dxa"/>
            <w:vAlign w:val="center"/>
          </w:tcPr>
          <w:p w14:paraId="692788E1" w14:textId="7A517F58" w:rsidR="000A4B68" w:rsidRDefault="00A8489E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메뉴를 수정할 때 수행되는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</w:p>
        </w:tc>
      </w:tr>
    </w:tbl>
    <w:p w14:paraId="7BF96BBB" w14:textId="6908DDE5" w:rsidR="002B166F" w:rsidRDefault="002B166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4358BF0" w14:textId="77777777" w:rsidR="00DF30E2" w:rsidRDefault="00AF565F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463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5345"/>
        <w:gridCol w:w="5118"/>
      </w:tblGrid>
      <w:tr w:rsidR="00DF30E2" w14:paraId="795A2B2E" w14:textId="77777777" w:rsidTr="000A6426">
        <w:trPr>
          <w:trHeight w:val="367"/>
        </w:trPr>
        <w:tc>
          <w:tcPr>
            <w:tcW w:w="10463" w:type="dxa"/>
            <w:gridSpan w:val="2"/>
            <w:shd w:val="clear" w:color="auto" w:fill="D9D9D9" w:themeFill="background1" w:themeFillShade="D9"/>
          </w:tcPr>
          <w:p w14:paraId="543466D7" w14:textId="1EB6F4D9" w:rsidR="00DF30E2" w:rsidRPr="00EF2AFC" w:rsidRDefault="00DF30E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 xml:space="preserve"> </w:t>
            </w:r>
            <w:r w:rsidRPr="00EF2AFC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</w:tr>
      <w:tr w:rsidR="00DF30E2" w14:paraId="53FD577B" w14:textId="77777777" w:rsidTr="000A6426">
        <w:trPr>
          <w:trHeight w:val="3289"/>
        </w:trPr>
        <w:tc>
          <w:tcPr>
            <w:tcW w:w="10463" w:type="dxa"/>
            <w:gridSpan w:val="2"/>
            <w:tcBorders>
              <w:bottom w:val="single" w:sz="4" w:space="0" w:color="auto"/>
            </w:tcBorders>
          </w:tcPr>
          <w:p w14:paraId="13378531" w14:textId="77777777" w:rsidR="00DF30E2" w:rsidRDefault="00DF30E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9A53DE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79A87402" wp14:editId="7E50156B">
                  <wp:extent cx="6428509" cy="1903492"/>
                  <wp:effectExtent l="0" t="0" r="0" b="1905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57" cy="190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470B" w14:paraId="59B6E087" w14:textId="77777777" w:rsidTr="000A6426">
        <w:trPr>
          <w:trHeight w:val="531"/>
        </w:trPr>
        <w:tc>
          <w:tcPr>
            <w:tcW w:w="5345" w:type="dxa"/>
            <w:tcBorders>
              <w:bottom w:val="single" w:sz="12" w:space="0" w:color="auto"/>
            </w:tcBorders>
            <w:vAlign w:val="center"/>
          </w:tcPr>
          <w:p w14:paraId="27627C96" w14:textId="4E14A25F" w:rsidR="0076470B" w:rsidRPr="004F3003" w:rsidRDefault="00022F7F" w:rsidP="00022F7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- </w:t>
            </w:r>
            <w:r w:rsidR="00345257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observers : List&lt;Observer&gt;</w:t>
            </w:r>
          </w:p>
        </w:tc>
        <w:tc>
          <w:tcPr>
            <w:tcW w:w="5118" w:type="dxa"/>
            <w:tcBorders>
              <w:bottom w:val="single" w:sz="12" w:space="0" w:color="auto"/>
            </w:tcBorders>
            <w:vAlign w:val="center"/>
          </w:tcPr>
          <w:p w14:paraId="085255EB" w14:textId="22AE8857" w:rsidR="0076470B" w:rsidRPr="006F2483" w:rsidRDefault="00C5408E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</w:t>
            </w:r>
            <w:r w:rsidR="00A46F9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객체</w:t>
            </w:r>
          </w:p>
        </w:tc>
      </w:tr>
      <w:tr w:rsidR="00925C85" w14:paraId="7F40F29D" w14:textId="77777777" w:rsidTr="000A6426">
        <w:trPr>
          <w:trHeight w:val="531"/>
        </w:trPr>
        <w:tc>
          <w:tcPr>
            <w:tcW w:w="5345" w:type="dxa"/>
            <w:tcBorders>
              <w:top w:val="single" w:sz="12" w:space="0" w:color="auto"/>
            </w:tcBorders>
            <w:vAlign w:val="center"/>
          </w:tcPr>
          <w:p w14:paraId="13B7D30D" w14:textId="10902379" w:rsidR="00925C85" w:rsidRPr="004F3003" w:rsidRDefault="00CE5F71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EC4CF6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addObserver</w:t>
            </w:r>
            <w:r w:rsidR="00600045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(observer : Observer) : void</w:t>
            </w:r>
          </w:p>
        </w:tc>
        <w:tc>
          <w:tcPr>
            <w:tcW w:w="5118" w:type="dxa"/>
            <w:tcBorders>
              <w:top w:val="single" w:sz="12" w:space="0" w:color="auto"/>
            </w:tcBorders>
            <w:vAlign w:val="center"/>
          </w:tcPr>
          <w:p w14:paraId="3911E9BE" w14:textId="27A1178D" w:rsidR="00925C85" w:rsidRPr="006F2483" w:rsidRDefault="00C5408E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등록한다</w:t>
            </w:r>
          </w:p>
        </w:tc>
      </w:tr>
      <w:tr w:rsidR="00925C85" w14:paraId="467CBB2B" w14:textId="77777777" w:rsidTr="000A6426">
        <w:trPr>
          <w:trHeight w:val="528"/>
        </w:trPr>
        <w:tc>
          <w:tcPr>
            <w:tcW w:w="5345" w:type="dxa"/>
            <w:vAlign w:val="center"/>
          </w:tcPr>
          <w:p w14:paraId="0C4376D3" w14:textId="68CD57E9" w:rsidR="00925C85" w:rsidRPr="004F3003" w:rsidRDefault="0076470B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CA5ABC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removeObserver</w:t>
            </w:r>
            <w:r w:rsidR="00600045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(observer : Observer) : void</w:t>
            </w:r>
          </w:p>
        </w:tc>
        <w:tc>
          <w:tcPr>
            <w:tcW w:w="5118" w:type="dxa"/>
            <w:vAlign w:val="center"/>
          </w:tcPr>
          <w:p w14:paraId="23EFEDA6" w14:textId="1A54EB06" w:rsidR="00925C85" w:rsidRPr="006F2483" w:rsidRDefault="00C5408E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제거한다</w:t>
            </w:r>
          </w:p>
        </w:tc>
      </w:tr>
      <w:tr w:rsidR="00925C85" w14:paraId="3F4F48EA" w14:textId="77777777" w:rsidTr="000A6426">
        <w:trPr>
          <w:trHeight w:val="528"/>
        </w:trPr>
        <w:tc>
          <w:tcPr>
            <w:tcW w:w="5345" w:type="dxa"/>
            <w:vAlign w:val="center"/>
          </w:tcPr>
          <w:p w14:paraId="476A07F6" w14:textId="3D00D80C" w:rsidR="00925C85" w:rsidRPr="004F3003" w:rsidRDefault="0076470B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CA5ABC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onCreate</w:t>
            </w:r>
            <w:r w:rsidR="00600045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(name : String, prince : int) : void</w:t>
            </w:r>
          </w:p>
        </w:tc>
        <w:tc>
          <w:tcPr>
            <w:tcW w:w="5118" w:type="dxa"/>
            <w:vAlign w:val="center"/>
          </w:tcPr>
          <w:p w14:paraId="3A252D80" w14:textId="5EE7B444" w:rsidR="00925C85" w:rsidRPr="006F2483" w:rsidRDefault="00B605E6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메뉴가 추가되었을 때 </w:t>
            </w:r>
            <w:r w:rsidR="004103DF"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</w:t>
            </w:r>
            <w:r w:rsidR="004103DF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에게 신호를 보낸다</w:t>
            </w:r>
          </w:p>
        </w:tc>
      </w:tr>
      <w:tr w:rsidR="00925C85" w14:paraId="0B435CD4" w14:textId="77777777" w:rsidTr="000A6426">
        <w:trPr>
          <w:trHeight w:val="528"/>
        </w:trPr>
        <w:tc>
          <w:tcPr>
            <w:tcW w:w="5345" w:type="dxa"/>
            <w:vAlign w:val="center"/>
          </w:tcPr>
          <w:p w14:paraId="630A753E" w14:textId="77777777" w:rsidR="008B2850" w:rsidRPr="004F3003" w:rsidRDefault="0076470B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CA5ABC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onModify</w:t>
            </w:r>
          </w:p>
          <w:p w14:paraId="26819E01" w14:textId="5BDDB235" w:rsidR="00925C85" w:rsidRPr="004F3003" w:rsidRDefault="00600045" w:rsidP="008B2850">
            <w:pPr>
              <w:autoSpaceDE w:val="0"/>
              <w:autoSpaceDN w:val="0"/>
              <w:ind w:leftChars="100" w:left="24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(name : String, prince : int, lastName : string</w:t>
            </w:r>
            <w:r w:rsidR="008B2850"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, lastPrice : int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) : void</w:t>
            </w:r>
          </w:p>
        </w:tc>
        <w:tc>
          <w:tcPr>
            <w:tcW w:w="5118" w:type="dxa"/>
            <w:vAlign w:val="center"/>
          </w:tcPr>
          <w:p w14:paraId="5FAD0270" w14:textId="6E022924" w:rsidR="00925C85" w:rsidRPr="006F2483" w:rsidRDefault="004103DF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메뉴가 변경되었을 때 </w:t>
            </w:r>
            <w:r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에게 신호를 보낸다</w:t>
            </w:r>
          </w:p>
        </w:tc>
      </w:tr>
      <w:tr w:rsidR="00B605E6" w14:paraId="4DDA856F" w14:textId="77777777" w:rsidTr="000A6426">
        <w:trPr>
          <w:trHeight w:val="528"/>
        </w:trPr>
        <w:tc>
          <w:tcPr>
            <w:tcW w:w="5345" w:type="dxa"/>
            <w:vAlign w:val="center"/>
          </w:tcPr>
          <w:p w14:paraId="3EDC7485" w14:textId="3762AA04" w:rsidR="00B605E6" w:rsidRPr="004F3003" w:rsidRDefault="00B605E6" w:rsidP="00B605E6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F3003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F3003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onDelete(name : string) : void</w:t>
            </w:r>
          </w:p>
        </w:tc>
        <w:tc>
          <w:tcPr>
            <w:tcW w:w="5118" w:type="dxa"/>
            <w:vAlign w:val="center"/>
          </w:tcPr>
          <w:p w14:paraId="324CF833" w14:textId="1ADB4151" w:rsidR="00B605E6" w:rsidRPr="006F2483" w:rsidRDefault="004103DF" w:rsidP="00B605E6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메뉴가 제거되었을 때 </w:t>
            </w:r>
            <w:r w:rsidRPr="0034525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Observer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에게 신호를 보낸다</w:t>
            </w:r>
          </w:p>
        </w:tc>
      </w:tr>
    </w:tbl>
    <w:p w14:paraId="5801B2C7" w14:textId="77777777" w:rsidR="0057742A" w:rsidRDefault="0057742A" w:rsidP="00DF30E2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44C5D5F" w14:textId="77777777" w:rsidR="0057742A" w:rsidRDefault="0057742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FF77FD" w14:paraId="58D34245" w14:textId="77777777" w:rsidTr="00C5184F">
        <w:tc>
          <w:tcPr>
            <w:tcW w:w="10456" w:type="dxa"/>
            <w:shd w:val="clear" w:color="auto" w:fill="D9D9D9" w:themeFill="background1" w:themeFillShade="D9"/>
          </w:tcPr>
          <w:p w14:paraId="6CF6F2F3" w14:textId="3526B390" w:rsidR="00FF77FD" w:rsidRPr="00EF2AFC" w:rsidRDefault="00DF017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>O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bserver</w:t>
            </w:r>
            <w:r w:rsidR="00FF77FD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FF77FD" w:rsidRPr="00EF2AFC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</w:tr>
      <w:tr w:rsidR="00FF77FD" w14:paraId="5B0F2D04" w14:textId="77777777" w:rsidTr="00C5184F">
        <w:tc>
          <w:tcPr>
            <w:tcW w:w="10456" w:type="dxa"/>
          </w:tcPr>
          <w:p w14:paraId="3BA243C8" w14:textId="492D4473" w:rsidR="00FF77FD" w:rsidRDefault="00557DF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57DFA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68A7CB7D" wp14:editId="5E51E9C8">
                  <wp:extent cx="6465050" cy="1378132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9531" cy="1379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017A" w14:paraId="3893FC9D" w14:textId="77777777" w:rsidTr="00DF017A">
        <w:trPr>
          <w:trHeight w:val="20"/>
        </w:trPr>
        <w:tc>
          <w:tcPr>
            <w:tcW w:w="10456" w:type="dxa"/>
            <w:vAlign w:val="center"/>
          </w:tcPr>
          <w:p w14:paraId="360D5573" w14:textId="3D825926" w:rsidR="00DF017A" w:rsidRPr="00B04D96" w:rsidRDefault="004C4F3D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pacing w:val="-10"/>
                <w:sz w:val="20"/>
                <w:szCs w:val="20"/>
                <w:lang w:eastAsia="ko-KR"/>
              </w:rPr>
            </w:pPr>
            <w:r w:rsidRPr="00B04D96">
              <w:rPr>
                <w:rFonts w:ascii="맑은 고딕" w:eastAsia="맑은 고딕" w:hAnsi="맑은 고딕"/>
                <w:color w:val="000000"/>
                <w:spacing w:val="-10"/>
                <w:sz w:val="20"/>
                <w:szCs w:val="20"/>
                <w:lang w:eastAsia="ko-KR"/>
              </w:rPr>
              <w:t>MenuManagement</w:t>
            </w:r>
            <w:r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 xml:space="preserve">에서 실행되는 메뉴 추가/제거/수정 </w:t>
            </w:r>
            <w:r w:rsidR="00045ED0"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>메소드</w:t>
            </w:r>
            <w:r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 xml:space="preserve">를 통해 </w:t>
            </w:r>
            <w:r w:rsidRPr="00B04D96">
              <w:rPr>
                <w:rFonts w:ascii="맑은 고딕" w:eastAsia="맑은 고딕" w:hAnsi="맑은 고딕"/>
                <w:color w:val="000000"/>
                <w:spacing w:val="-10"/>
                <w:sz w:val="20"/>
                <w:szCs w:val="20"/>
                <w:lang w:eastAsia="ko-KR"/>
              </w:rPr>
              <w:t xml:space="preserve">Observer </w:t>
            </w:r>
            <w:r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>객체</w:t>
            </w:r>
            <w:r w:rsidR="00E452B6"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 xml:space="preserve">에서 각 </w:t>
            </w:r>
            <w:r w:rsidR="00045ED0"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>메소드</w:t>
            </w:r>
            <w:r w:rsidR="00E452B6" w:rsidRPr="00B04D96">
              <w:rPr>
                <w:rFonts w:ascii="맑은 고딕" w:eastAsia="맑은 고딕" w:hAnsi="맑은 고딕" w:hint="eastAsia"/>
                <w:color w:val="000000"/>
                <w:spacing w:val="-10"/>
                <w:sz w:val="20"/>
                <w:szCs w:val="20"/>
                <w:lang w:eastAsia="ko-KR"/>
              </w:rPr>
              <w:t>에 따라 호출된다</w:t>
            </w:r>
          </w:p>
        </w:tc>
      </w:tr>
    </w:tbl>
    <w:p w14:paraId="01600A0D" w14:textId="564C5EF0" w:rsidR="00557DFA" w:rsidRDefault="00557DFA" w:rsidP="009A018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AE30783" w14:textId="3D4EB4EC" w:rsidR="00557DFA" w:rsidRDefault="00557DF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C6394E1" w14:textId="77777777" w:rsidR="0057742A" w:rsidRDefault="0057742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CDC1966" w14:textId="77777777" w:rsidR="0057742A" w:rsidRDefault="0057742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3884"/>
        <w:gridCol w:w="6548"/>
        <w:gridCol w:w="24"/>
      </w:tblGrid>
      <w:tr w:rsidR="0048553A" w14:paraId="5149AD81" w14:textId="77777777" w:rsidTr="00B04D96">
        <w:tc>
          <w:tcPr>
            <w:tcW w:w="10456" w:type="dxa"/>
            <w:gridSpan w:val="3"/>
            <w:shd w:val="clear" w:color="auto" w:fill="D9D9D9" w:themeFill="background1" w:themeFillShade="D9"/>
          </w:tcPr>
          <w:p w14:paraId="043DC8B6" w14:textId="0BE382EB" w:rsidR="000E0F2A" w:rsidRPr="00EF2AFC" w:rsidRDefault="009A0183" w:rsidP="00491A69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br w:type="page"/>
            </w:r>
            <w:r w:rsidR="000E0F2A" w:rsidRPr="000E0F2A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SMSNotificationSender</w:t>
            </w:r>
            <w:r w:rsidR="00491A69" w:rsidRPr="00491A69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ㆍ</w:t>
            </w:r>
            <w:r w:rsidR="00491A69" w:rsidRPr="000E0F2A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AppNotificationSender</w:t>
            </w:r>
            <w:r w:rsidR="00491A69" w:rsidRPr="00491A69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ㆍ</w:t>
            </w:r>
            <w:r w:rsidR="00491A69" w:rsidRPr="000E0F2A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MenuBoardDisplay</w:t>
            </w:r>
            <w:r w:rsidR="00491A69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48553A" w14:paraId="0B1569D6" w14:textId="77777777" w:rsidTr="00B04D96">
        <w:tc>
          <w:tcPr>
            <w:tcW w:w="10456" w:type="dxa"/>
            <w:gridSpan w:val="3"/>
          </w:tcPr>
          <w:p w14:paraId="12922155" w14:textId="2265958D" w:rsidR="0048553A" w:rsidRDefault="00557DF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57DFA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E2709C8" wp14:editId="2AAF030B">
                  <wp:extent cx="6645910" cy="3890010"/>
                  <wp:effectExtent l="0" t="0" r="254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89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5DF" w14:paraId="1605BCDA" w14:textId="77777777" w:rsidTr="00B04D96">
        <w:trPr>
          <w:gridAfter w:val="1"/>
          <w:wAfter w:w="20" w:type="dxa"/>
          <w:trHeight w:val="720"/>
        </w:trPr>
        <w:tc>
          <w:tcPr>
            <w:tcW w:w="3600" w:type="dxa"/>
            <w:vAlign w:val="center"/>
          </w:tcPr>
          <w:p w14:paraId="4F89F3CF" w14:textId="3D3BEBFD" w:rsidR="0048553A" w:rsidRPr="0057742A" w:rsidRDefault="00AE78FE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57742A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+ Create, modify, delete()</w:t>
            </w:r>
          </w:p>
        </w:tc>
        <w:tc>
          <w:tcPr>
            <w:tcW w:w="6836" w:type="dxa"/>
            <w:vAlign w:val="center"/>
          </w:tcPr>
          <w:p w14:paraId="7A5B2775" w14:textId="1D942282" w:rsidR="0048553A" w:rsidRPr="006F2483" w:rsidRDefault="006F15DF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메뉴가 추가/수정/제거될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때 각 클래스에 맞는 </w:t>
            </w:r>
            <w:r w:rsidR="008871C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행동을 수행하는 </w:t>
            </w:r>
            <w:r w:rsidR="00045ED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</w:p>
        </w:tc>
      </w:tr>
    </w:tbl>
    <w:p w14:paraId="6689D325" w14:textId="77777777" w:rsidR="0048553A" w:rsidRPr="00E740BC" w:rsidRDefault="0048553A" w:rsidP="009370FF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A1905F4" w14:textId="071E0B66" w:rsidR="00791594" w:rsidRDefault="00AF565F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42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791594" w14:paraId="257988C4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7D060ED2" w14:textId="782D802D" w:rsidR="00791594" w:rsidRPr="005C1A09" w:rsidRDefault="0043777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5.3</w:t>
            </w:r>
            <w:r w:rsidR="0079159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635" w:type="dxa"/>
            <w:vAlign w:val="center"/>
          </w:tcPr>
          <w:p w14:paraId="6C737C6E" w14:textId="77777777" w:rsidR="00791594" w:rsidRPr="005C1A09" w:rsidRDefault="00791594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18449E4F" w14:textId="77777777" w:rsidR="00791594" w:rsidRDefault="00791594" w:rsidP="000F1697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791594" w14:paraId="37EE6E10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B7A0B00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3404D1B9" w14:textId="0A1F9917" w:rsidR="00791594" w:rsidRPr="00E15CA0" w:rsidRDefault="00040612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04061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메뉴</w:t>
            </w:r>
            <w:r w:rsidRPr="00040612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04061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등록</w:t>
            </w:r>
          </w:p>
        </w:tc>
      </w:tr>
      <w:tr w:rsidR="00791594" w14:paraId="4437EB2C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51013D12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3790AC8A" w14:textId="0ED4770D" w:rsidR="00791594" w:rsidRPr="00E15CA0" w:rsidRDefault="00040612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040612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SFR-0301</w:t>
            </w:r>
          </w:p>
        </w:tc>
      </w:tr>
      <w:tr w:rsidR="00791594" w14:paraId="1CEF245A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3045C3F0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7F7A9691" w14:textId="3D4C8969" w:rsidR="00791594" w:rsidRPr="00536E25" w:rsidRDefault="00C2695C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C2695C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menu/MenuManagement.java</w:t>
            </w:r>
          </w:p>
        </w:tc>
      </w:tr>
      <w:tr w:rsidR="00791594" w14:paraId="1F54B254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D5244EC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782ADC5C" w14:textId="14A528EC" w:rsidR="00791594" w:rsidRPr="00E15CA0" w:rsidRDefault="00C2695C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</w:t>
            </w:r>
          </w:p>
        </w:tc>
      </w:tr>
      <w:tr w:rsidR="00791594" w14:paraId="30C268B2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0F4A1291" w14:textId="77777777" w:rsidR="00791594" w:rsidRPr="000B3275" w:rsidRDefault="0079159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7B6F42F" w14:textId="685515B5" w:rsidR="00791594" w:rsidRPr="00E15CA0" w:rsidRDefault="00C2695C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사장이 메뉴를 </w:t>
            </w:r>
            <w:r w:rsidR="003C356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추가/수정/삭제하여 문자,</w:t>
            </w:r>
            <w:r w:rsidR="003C3560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3C356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배달 어플,</w:t>
            </w:r>
            <w:r w:rsidR="003C3560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3C356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전광판에 변경 사항을 적용한다</w:t>
            </w:r>
          </w:p>
        </w:tc>
      </w:tr>
    </w:tbl>
    <w:p w14:paraId="2AA6ECEE" w14:textId="106EEA23" w:rsidR="00AF565F" w:rsidRDefault="00AF565F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BF397CD" w14:textId="26A8038D" w:rsidR="00791594" w:rsidRDefault="00791594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165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A920D0" w14:paraId="7C654312" w14:textId="77777777" w:rsidTr="00A920D0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7A7DB83C" w14:textId="2BED785E" w:rsidR="00A920D0" w:rsidRPr="005C1A09" w:rsidRDefault="0043777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5.3</w:t>
            </w:r>
            <w:r w:rsidR="00A920D0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.4</w:t>
            </w:r>
          </w:p>
        </w:tc>
        <w:tc>
          <w:tcPr>
            <w:tcW w:w="9635" w:type="dxa"/>
            <w:vAlign w:val="center"/>
          </w:tcPr>
          <w:p w14:paraId="4411DD58" w14:textId="77777777" w:rsidR="00A920D0" w:rsidRPr="005C1A09" w:rsidRDefault="00A920D0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5EB21048" w14:textId="77777777" w:rsidR="00497A29" w:rsidRDefault="00497A2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1819A2" w14:paraId="093B1D86" w14:textId="77777777" w:rsidTr="00C5184F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6E6A909F" w14:textId="68727095" w:rsidR="001819A2" w:rsidRPr="00621549" w:rsidRDefault="00E64316" w:rsidP="00621549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E64316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menu.MenuManagement#createMenu</w:t>
            </w:r>
          </w:p>
        </w:tc>
      </w:tr>
      <w:tr w:rsidR="001819A2" w14:paraId="1EB1E69F" w14:textId="77777777" w:rsidTr="00BD272A">
        <w:tc>
          <w:tcPr>
            <w:tcW w:w="10456" w:type="dxa"/>
            <w:tcBorders>
              <w:bottom w:val="single" w:sz="8" w:space="0" w:color="auto"/>
            </w:tcBorders>
            <w:shd w:val="clear" w:color="auto" w:fill="auto"/>
            <w:vAlign w:val="center"/>
          </w:tcPr>
          <w:p w14:paraId="1D3B4970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F33ED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createMenu() {</w:t>
            </w:r>
          </w:p>
          <w:p w14:paraId="067D0E5B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try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{</w:t>
            </w:r>
          </w:p>
          <w:p w14:paraId="069C632C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Create menu</w:t>
            </w:r>
          </w:p>
          <w:p w14:paraId="3895459C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BufferedReader br = 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BufferedReader(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InputStreamReader(System.in));</w:t>
            </w:r>
          </w:p>
          <w:p w14:paraId="519C351B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System.out.print(</w:t>
            </w:r>
            <w:r w:rsidRPr="00DF33ED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"Name: "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70AE38ED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String name = br.readLine();</w:t>
            </w:r>
          </w:p>
          <w:p w14:paraId="66CAE06B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System.out.print(</w:t>
            </w:r>
            <w:r w:rsidRPr="00DF33ED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"Price: "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101060AF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price = Integer.parseInt(br.readLine());</w:t>
            </w:r>
          </w:p>
          <w:p w14:paraId="5F59DE0F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this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.menuRepository.createMenu(Menu.builder()</w:t>
            </w:r>
          </w:p>
          <w:p w14:paraId="15A8C00A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.name(name)</w:t>
            </w:r>
          </w:p>
          <w:p w14:paraId="05DC0A44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.price(price).build());</w:t>
            </w:r>
          </w:p>
          <w:p w14:paraId="658282E1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this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.onCreate(name, price);</w:t>
            </w:r>
          </w:p>
          <w:p w14:paraId="5AE3EA12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</w:t>
            </w:r>
          </w:p>
          <w:p w14:paraId="7497A9CD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catch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(IOException e) {</w:t>
            </w:r>
          </w:p>
          <w:p w14:paraId="795A0193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System.err.println(</w:t>
            </w:r>
            <w:r w:rsidRPr="00DF33ED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"입력 중 문제가 발생했습니다."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0CFB5805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</w:t>
            </w:r>
          </w:p>
          <w:p w14:paraId="216C75C9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DF33E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catch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(NumberFormatException e) {</w:t>
            </w:r>
          </w:p>
          <w:p w14:paraId="58EF5BD0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System.err.println(</w:t>
            </w:r>
            <w:r w:rsidRPr="00DF33ED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"잘못된 값을 입력했습니다."</w:t>
            </w: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71A21273" w14:textId="77777777" w:rsidR="00DF33ED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</w:t>
            </w:r>
          </w:p>
          <w:p w14:paraId="499CC803" w14:textId="2FFB659B" w:rsidR="001819A2" w:rsidRPr="00DF33ED" w:rsidRDefault="00DF33ED" w:rsidP="00DF33ED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/>
                <w:b/>
                <w:bCs/>
                <w:color w:val="000000"/>
                <w:sz w:val="20"/>
                <w:lang w:eastAsia="ko-KR"/>
              </w:rPr>
            </w:pPr>
            <w:r w:rsidRPr="00DF33E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</w:tc>
      </w:tr>
      <w:tr w:rsidR="00497A29" w14:paraId="424A1521" w14:textId="77777777" w:rsidTr="00BD272A">
        <w:tc>
          <w:tcPr>
            <w:tcW w:w="1045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37E4096B" w14:textId="7A105720" w:rsidR="00497A29" w:rsidRPr="00621549" w:rsidRDefault="00621549" w:rsidP="00621549">
            <w:pPr>
              <w:widowControl w:val="0"/>
              <w:autoSpaceDE w:val="0"/>
              <w:autoSpaceDN w:val="0"/>
              <w:jc w:val="center"/>
              <w:rPr>
                <w:rFonts w:ascii="맑은 고딕" w:eastAsiaTheme="minorEastAsia" w:hAnsi="맑은 고딕"/>
                <w:b/>
                <w:bCs/>
                <w:color w:val="000000"/>
                <w:sz w:val="20"/>
              </w:rPr>
            </w:pPr>
            <w:r w:rsidRPr="0062154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menu/interfaces/NotifyElement.java</w:t>
            </w:r>
          </w:p>
        </w:tc>
      </w:tr>
      <w:tr w:rsidR="00497A29" w14:paraId="52C8A2B6" w14:textId="77777777" w:rsidTr="00BD272A">
        <w:tc>
          <w:tcPr>
            <w:tcW w:w="10456" w:type="dxa"/>
            <w:tcBorders>
              <w:top w:val="single" w:sz="8" w:space="0" w:color="auto"/>
            </w:tcBorders>
          </w:tcPr>
          <w:p w14:paraId="3BE8579A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addObserver(Observer observer) {</w:t>
            </w:r>
          </w:p>
          <w:p w14:paraId="5B757214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observers.add(observer);</w:t>
            </w:r>
          </w:p>
          <w:p w14:paraId="43A65FE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60B902D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34AE0217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1292F0FE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remove observer from the list of observers</w:t>
            </w:r>
          </w:p>
          <w:p w14:paraId="2A34027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observer observer to be removed</w:t>
            </w:r>
          </w:p>
          <w:p w14:paraId="284E4513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5DBCC13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removeObserver(Observer observer) {</w:t>
            </w:r>
          </w:p>
          <w:p w14:paraId="2D4C6618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observers.remove(observer);</w:t>
            </w:r>
          </w:p>
          <w:p w14:paraId="66F572C5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7140D76A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5F94F444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706BD128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lastRenderedPageBreak/>
              <w:t xml:space="preserve"> * This method is used to notify all observers that the menu has been created.</w:t>
            </w:r>
          </w:p>
          <w:p w14:paraId="7343E06B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name the name of the new menu.</w:t>
            </w:r>
          </w:p>
          <w:p w14:paraId="0E05508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price the price of the new menu.</w:t>
            </w:r>
          </w:p>
          <w:p w14:paraId="7CEDFA1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509F4786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onCreate(String name,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price){</w:t>
            </w:r>
          </w:p>
          <w:p w14:paraId="0987C882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observers.forEach(observer -&gt; observer.create(name, price));</w:t>
            </w:r>
          </w:p>
          <w:p w14:paraId="3923DB2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2F9A216F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47016BC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1C8F8915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This method is used to notify all observers that the menu has been updated.</w:t>
            </w:r>
          </w:p>
          <w:p w14:paraId="498AA66C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lastName the name of the menu before update.</w:t>
            </w:r>
          </w:p>
          <w:p w14:paraId="671F552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lastPrice the price of the menu before update.</w:t>
            </w:r>
          </w:p>
          <w:p w14:paraId="381188F0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name the name of the menu after update.</w:t>
            </w:r>
          </w:p>
          <w:p w14:paraId="13BF30A3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price the price of the menu after update.</w:t>
            </w:r>
          </w:p>
          <w:p w14:paraId="28B9A1B3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747D2A9D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onModify(String lastName,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lastPrice, String name,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price){</w:t>
            </w:r>
          </w:p>
          <w:p w14:paraId="00D8BA08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observers.forEach(observer -&gt; observer.modify(lastName, lastPrice, name, price));</w:t>
            </w:r>
          </w:p>
          <w:p w14:paraId="15657517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70499EF6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53644421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489698DA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This method is used to notify all observers that the menu has been deleted.</w:t>
            </w:r>
          </w:p>
          <w:p w14:paraId="5472CE7E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@param name the name of the menu to delete.</w:t>
            </w:r>
          </w:p>
          <w:p w14:paraId="536895CF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6E47FE76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9228E3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onDelete(String name){</w:t>
            </w:r>
          </w:p>
          <w:p w14:paraId="5AF9F405" w14:textId="77777777" w:rsidR="001819A2" w:rsidRPr="009228E3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observers.forEach(observer -&gt; observer.delete(name));</w:t>
            </w:r>
          </w:p>
          <w:p w14:paraId="41CF8FB3" w14:textId="42134719" w:rsidR="00497A29" w:rsidRPr="00AF023A" w:rsidRDefault="001819A2" w:rsidP="001819A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9228E3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</w:tbl>
    <w:p w14:paraId="49D45819" w14:textId="77777777" w:rsidR="00AF565F" w:rsidRDefault="00AF565F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D446AB7" w14:textId="342DE0ED" w:rsidR="00497A29" w:rsidRDefault="00497A29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3E4FA0" w14:paraId="6E3444B8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2F19A225" w14:textId="7D877B45" w:rsidR="003E4FA0" w:rsidRPr="005C1A09" w:rsidRDefault="00437774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5.3</w:t>
            </w:r>
            <w:r w:rsidR="003E4FA0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.5</w:t>
            </w:r>
          </w:p>
        </w:tc>
        <w:tc>
          <w:tcPr>
            <w:tcW w:w="9635" w:type="dxa"/>
            <w:vAlign w:val="center"/>
          </w:tcPr>
          <w:p w14:paraId="056E2955" w14:textId="77777777" w:rsidR="003E4FA0" w:rsidRPr="005C1A09" w:rsidRDefault="003E4FA0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</w:p>
        </w:tc>
      </w:tr>
    </w:tbl>
    <w:p w14:paraId="663D3270" w14:textId="77777777" w:rsidR="003E4FA0" w:rsidRDefault="003E4FA0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E4FA0" w:rsidRPr="005D5BAC" w14:paraId="69E7B891" w14:textId="77777777" w:rsidTr="00C5184F">
        <w:tc>
          <w:tcPr>
            <w:tcW w:w="10456" w:type="dxa"/>
          </w:tcPr>
          <w:p w14:paraId="24ACB37E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[1]: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생성</w:t>
            </w:r>
          </w:p>
          <w:p w14:paraId="106EB6DA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[2]: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수정</w:t>
            </w:r>
          </w:p>
          <w:p w14:paraId="02698704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[3]: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삭제</w:t>
            </w:r>
          </w:p>
          <w:p w14:paraId="256D5250" w14:textId="77777777" w:rsid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[4]: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종료</w:t>
            </w:r>
          </w:p>
          <w:p w14:paraId="0C0698DA" w14:textId="77777777" w:rsidR="00ED6ED6" w:rsidRPr="005D5BAC" w:rsidRDefault="00ED6ED6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6DFB80D5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원하는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동작을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선택하세요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: </w:t>
            </w:r>
            <w:r w:rsidRPr="0057671D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1</w:t>
            </w:r>
          </w:p>
          <w:p w14:paraId="648A5DF1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Name: </w:t>
            </w:r>
            <w:r w:rsidRPr="00B04D96">
              <w:rPr>
                <w:rFonts w:ascii="맑은 고딕" w:eastAsia="맑은 고딕" w:hAnsi="맑은 고딕" w:hint="eastAsia"/>
                <w:b/>
                <w:color w:val="00B050"/>
                <w:sz w:val="20"/>
                <w:lang w:eastAsia="ko-KR"/>
              </w:rPr>
              <w:t>간장</w:t>
            </w:r>
            <w:r w:rsidRPr="00B04D96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 xml:space="preserve"> </w:t>
            </w:r>
            <w:r w:rsidRPr="00B04D96">
              <w:rPr>
                <w:rFonts w:ascii="맑은 고딕" w:eastAsia="맑은 고딕" w:hAnsi="맑은 고딕" w:hint="eastAsia"/>
                <w:b/>
                <w:color w:val="00B050"/>
                <w:sz w:val="20"/>
                <w:lang w:eastAsia="ko-KR"/>
              </w:rPr>
              <w:t>돈까스</w:t>
            </w:r>
          </w:p>
          <w:p w14:paraId="2B42DC6A" w14:textId="77777777" w:rsidR="005D5BAC" w:rsidRPr="00B04D96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Price: 8000</w:t>
            </w:r>
          </w:p>
          <w:p w14:paraId="0AA48013" w14:textId="77777777" w:rsidR="00ED6ED6" w:rsidRPr="005D5BAC" w:rsidRDefault="00ED6ED6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3F0E9DA2" w14:textId="77777777" w:rsidR="005D5BAC" w:rsidRPr="00B04D96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Observer Detected create signal -------</w:t>
            </w:r>
          </w:p>
          <w:p w14:paraId="2EC22280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Send SMS to +82 10-1234-1234 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새로운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간장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돈까스이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(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가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)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추가되었습니다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. 8000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원으로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신메뉴를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만나보세요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68B24963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Send SMS to +82 10-1234-5678 :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새로운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간장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돈까스이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(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가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)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추가되었습니다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. 8000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원으로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신메뉴를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만나보세요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1AB64058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Done sending SMS to subscribers.</w:t>
            </w:r>
          </w:p>
          <w:p w14:paraId="5CCF4097" w14:textId="77777777" w:rsidR="005D5BAC" w:rsidRPr="00B04D96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AppNotificationSender got create signal -----------</w:t>
            </w:r>
          </w:p>
          <w:p w14:paraId="15EDCBC8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POST https://your.delivery.com/api/v1/app/notifications/menu HTTP/1.1</w:t>
            </w:r>
          </w:p>
          <w:p w14:paraId="5EAF72D9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Host: https://your.delivery.com/api/v1/app/notifications/menu</w:t>
            </w:r>
          </w:p>
          <w:p w14:paraId="0BD5DBB5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Content-Type: application/json</w:t>
            </w:r>
          </w:p>
          <w:p w14:paraId="265A5F4F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Content-Length: 37</w:t>
            </w:r>
          </w:p>
          <w:p w14:paraId="74072825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Connection: close</w:t>
            </w:r>
          </w:p>
          <w:p w14:paraId="519C1A76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6CB006FE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{"menu_name":"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간장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돈까스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","price":"8000"}</w:t>
            </w:r>
          </w:p>
          <w:p w14:paraId="38092E38" w14:textId="77777777" w:rsidR="005D5BAC" w:rsidRPr="00B04D96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B04D96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AppNotificationSender sent create signal -----------</w:t>
            </w:r>
          </w:p>
          <w:p w14:paraId="533EDC34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OutdoorBoardModifierModule accepted create signal ------------</w:t>
            </w:r>
          </w:p>
          <w:p w14:paraId="2D92AA22" w14:textId="77777777" w:rsidR="005D5BAC" w:rsidRPr="005D5BAC" w:rsidRDefault="005D5BAC" w:rsidP="005D5BAC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간장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5D5BAC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돈까스</w:t>
            </w: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8000</w:t>
            </w:r>
          </w:p>
          <w:p w14:paraId="760CF389" w14:textId="6E959BC3" w:rsidR="003E4FA0" w:rsidRPr="005D5BAC" w:rsidRDefault="005D5BAC" w:rsidP="005D5BAC">
            <w:pPr>
              <w:widowControl w:val="0"/>
              <w:autoSpaceDE w:val="0"/>
              <w:autoSpaceDN w:val="0"/>
              <w:rPr>
                <w:bCs/>
              </w:rPr>
            </w:pPr>
            <w:r w:rsidRPr="005D5BAC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create signal handle done ------------</w:t>
            </w:r>
          </w:p>
        </w:tc>
      </w:tr>
    </w:tbl>
    <w:p w14:paraId="34F85065" w14:textId="1E3515CF" w:rsidR="00497A29" w:rsidRDefault="00497A29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p w14:paraId="759268F5" w14:textId="77777777" w:rsidR="00497A29" w:rsidRDefault="00497A2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113C0C" w14:paraId="36CB96CC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CB67CCA" w14:textId="4F77C696" w:rsidR="00113C0C" w:rsidRPr="005C1A09" w:rsidRDefault="00CF704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  <w:r w:rsidR="00113C0C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437774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554" w:type="dxa"/>
            <w:vAlign w:val="center"/>
          </w:tcPr>
          <w:p w14:paraId="6FDE1B56" w14:textId="089A51C8" w:rsidR="00113C0C" w:rsidRPr="005C1A09" w:rsidRDefault="00113C0C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매출 관리</w:t>
            </w:r>
          </w:p>
        </w:tc>
      </w:tr>
    </w:tbl>
    <w:p w14:paraId="0479385A" w14:textId="37E624E2" w:rsidR="00AF565F" w:rsidRPr="00596AB6" w:rsidRDefault="00AF565F" w:rsidP="00AF565F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451B1A" w14:paraId="78AD0140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36F30951" w14:textId="77777777" w:rsidR="00451B1A" w:rsidRPr="001F0607" w:rsidRDefault="00451B1A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73860CFB" w14:textId="7C8713CA" w:rsidR="00451B1A" w:rsidRDefault="00143A31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데코레이터 패턴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Pr="00143A3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Decorator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43A3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pattern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451B1A" w14:paraId="0A017D29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2015EF0F" w14:textId="77777777" w:rsidR="00451B1A" w:rsidRPr="001F0607" w:rsidRDefault="00451B1A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5F4C37B1" w14:textId="7A05CAEF" w:rsidR="00451B1A" w:rsidRPr="00644171" w:rsidRDefault="00644171" w:rsidP="000F1697">
            <w:pPr>
              <w:autoSpaceDE w:val="0"/>
              <w:autoSpaceDN w:val="0"/>
              <w:jc w:val="both"/>
              <w:rPr>
                <w:color w:val="000000"/>
                <w:sz w:val="20"/>
                <w:szCs w:val="20"/>
                <w:lang w:eastAsia="ko-KR"/>
              </w:rPr>
            </w:pP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구성요소를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동적으로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감싸면서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어떤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행동을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위임하는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것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외에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원하는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추가적인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작업을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할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수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있는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확장성을</w:t>
            </w:r>
            <w:r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보인다</w:t>
            </w:r>
          </w:p>
        </w:tc>
      </w:tr>
      <w:tr w:rsidR="00451B1A" w14:paraId="6EDC048E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762B4B08" w14:textId="77777777" w:rsidR="00451B1A" w:rsidRPr="001F0607" w:rsidRDefault="00451B1A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3F6A5F6F" w14:textId="4AA6BFAD" w:rsidR="00451B1A" w:rsidRPr="00644171" w:rsidRDefault="00284F93" w:rsidP="000F1697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객체에 추가적인 요건인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방식을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주간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/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월간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/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연간으로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감싸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여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출력하면서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카드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/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상품권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/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현금으로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추가적인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요건을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동적으로</w:t>
            </w:r>
            <w:r w:rsidR="00644171" w:rsidRPr="00644171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644171" w:rsidRPr="00644171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첨가한다</w:t>
            </w:r>
          </w:p>
        </w:tc>
      </w:tr>
      <w:tr w:rsidR="00451B1A" w14:paraId="0215AF22" w14:textId="77777777" w:rsidTr="00C5184F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09A7B69F" w14:textId="77777777" w:rsidR="00451B1A" w:rsidRPr="001F0607" w:rsidRDefault="00451B1A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451B1A" w14:paraId="5619FDEA" w14:textId="77777777" w:rsidTr="004F615A">
        <w:trPr>
          <w:trHeight w:val="3742"/>
        </w:trPr>
        <w:tc>
          <w:tcPr>
            <w:tcW w:w="10216" w:type="dxa"/>
            <w:gridSpan w:val="2"/>
            <w:vAlign w:val="center"/>
          </w:tcPr>
          <w:p w14:paraId="25EBF24B" w14:textId="77777777" w:rsidR="00B54C9E" w:rsidRPr="00207F74" w:rsidRDefault="00B54C9E" w:rsidP="004C20B3">
            <w:pPr>
              <w:pStyle w:val="a4"/>
              <w:widowControl w:val="0"/>
              <w:numPr>
                <w:ilvl w:val="0"/>
                <w:numId w:val="20"/>
              </w:numPr>
              <w:spacing w:line="240" w:lineRule="auto"/>
              <w:ind w:leftChars="0" w:left="0" w:firstLine="0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별로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매출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조회를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전체적으로</w:t>
            </w: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담당한다 </w:t>
            </w:r>
            <w:r w:rsidRPr="00207F74"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(SalesPrint)</w:t>
            </w:r>
          </w:p>
          <w:p w14:paraId="67BAF4A5" w14:textId="77777777" w:rsidR="00B54C9E" w:rsidRPr="00207F74" w:rsidRDefault="00B54C9E" w:rsidP="004C20B3">
            <w:pPr>
              <w:pStyle w:val="a4"/>
              <w:widowControl w:val="0"/>
              <w:numPr>
                <w:ilvl w:val="1"/>
                <w:numId w:val="20"/>
              </w:numPr>
              <w:spacing w:line="240" w:lineRule="auto"/>
              <w:ind w:leftChars="0" w:left="480" w:firstLine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CardSalesPrint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sz w:val="20"/>
                <w:szCs w:val="20"/>
                <w:lang w:eastAsia="ko-KR"/>
              </w:rPr>
              <w:t>카드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sz w:val="20"/>
                <w:szCs w:val="20"/>
                <w:lang w:eastAsia="ko-KR"/>
              </w:rPr>
              <w:t>별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sz w:val="20"/>
                <w:szCs w:val="20"/>
                <w:lang w:eastAsia="ko-KR"/>
              </w:rPr>
              <w:t>매출</w:t>
            </w:r>
          </w:p>
          <w:p w14:paraId="0A485023" w14:textId="77777777" w:rsidR="00B54C9E" w:rsidRPr="00207F74" w:rsidRDefault="00B54C9E" w:rsidP="004C20B3">
            <w:pPr>
              <w:pStyle w:val="a4"/>
              <w:widowControl w:val="0"/>
              <w:numPr>
                <w:ilvl w:val="1"/>
                <w:numId w:val="20"/>
              </w:numPr>
              <w:spacing w:line="240" w:lineRule="auto"/>
              <w:ind w:leftChars="0" w:left="480" w:firstLine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GiftcardSalesPrint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상품권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별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매출</w:t>
            </w:r>
          </w:p>
          <w:p w14:paraId="1336FB4D" w14:textId="77777777" w:rsidR="00B54C9E" w:rsidRPr="00207F74" w:rsidRDefault="00B54C9E" w:rsidP="004C20B3">
            <w:pPr>
              <w:pStyle w:val="a4"/>
              <w:widowControl w:val="0"/>
              <w:numPr>
                <w:ilvl w:val="1"/>
                <w:numId w:val="20"/>
              </w:numPr>
              <w:spacing w:line="240" w:lineRule="auto"/>
              <w:ind w:leftChars="0" w:left="480" w:firstLine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 w:rsidRPr="00207F74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CashSalesPrint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: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현금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별</w:t>
            </w:r>
            <w:r w:rsidRPr="00207F74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매출</w:t>
            </w:r>
          </w:p>
          <w:p w14:paraId="3F536F5F" w14:textId="77777777" w:rsidR="00B54C9E" w:rsidRDefault="00B54C9E" w:rsidP="004C20B3">
            <w:pPr>
              <w:widowControl w:val="0"/>
              <w:numPr>
                <w:ilvl w:val="0"/>
                <w:numId w:val="20"/>
              </w:numPr>
              <w:ind w:left="0" w:firstLine="0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추가</w:t>
            </w:r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구성요소를</w:t>
            </w:r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모아</w:t>
            </w:r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,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데코레이터로</w:t>
            </w:r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kern w:val="2"/>
                <w:sz w:val="20"/>
                <w:szCs w:val="20"/>
                <w:lang w:eastAsia="ko-KR"/>
              </w:rPr>
              <w:t>모은다</w:t>
            </w:r>
            <w:r w:rsidRPr="00C16A37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 (PrintDecorator)</w:t>
            </w:r>
          </w:p>
          <w:p w14:paraId="7EE46467" w14:textId="77777777" w:rsidR="00C16A37" w:rsidRPr="00207F74" w:rsidRDefault="00C16A37" w:rsidP="004C20B3">
            <w:pPr>
              <w:widowControl w:val="0"/>
              <w:numPr>
                <w:ilvl w:val="1"/>
                <w:numId w:val="20"/>
              </w:numPr>
              <w:ind w:left="480" w:firstLine="0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207F7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MonthlySalesPrinter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월간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매출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출력</w:t>
            </w:r>
          </w:p>
          <w:p w14:paraId="1AECBBE8" w14:textId="77777777" w:rsidR="00C16A37" w:rsidRPr="00207F74" w:rsidRDefault="00C16A37" w:rsidP="004C20B3">
            <w:pPr>
              <w:widowControl w:val="0"/>
              <w:numPr>
                <w:ilvl w:val="1"/>
                <w:numId w:val="20"/>
              </w:numPr>
              <w:ind w:left="480" w:firstLine="0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207F7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 xml:space="preserve">WeeklySalesPrinter 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: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주간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매출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출력</w:t>
            </w:r>
          </w:p>
          <w:p w14:paraId="06F169C2" w14:textId="77777777" w:rsidR="00C16A37" w:rsidRPr="00207F74" w:rsidRDefault="00C16A37" w:rsidP="004C20B3">
            <w:pPr>
              <w:widowControl w:val="0"/>
              <w:numPr>
                <w:ilvl w:val="1"/>
                <w:numId w:val="20"/>
              </w:numPr>
              <w:ind w:left="480" w:firstLine="0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207F7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YearlySalesPrinter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연간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매출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출력</w:t>
            </w:r>
          </w:p>
          <w:p w14:paraId="7672ECF9" w14:textId="77777777" w:rsidR="00C16A37" w:rsidRPr="00C16A37" w:rsidRDefault="00C16A37" w:rsidP="004C20B3">
            <w:pPr>
              <w:widowControl w:val="0"/>
              <w:numPr>
                <w:ilvl w:val="1"/>
                <w:numId w:val="20"/>
              </w:numPr>
              <w:ind w:left="480" w:firstLine="0"/>
              <w:jc w:val="both"/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</w:pPr>
            <w:r w:rsidRPr="00207F74"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  <w:t>ProfitPrinter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: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순이익</w:t>
            </w:r>
            <w:r w:rsidRPr="00207F74">
              <w:rPr>
                <w:rFonts w:ascii="맑은 고딕" w:eastAsia="맑은 고딕" w:hAnsi="맑은 고딕" w:cs="맑은 고딕"/>
                <w:bCs/>
                <w:color w:val="000000"/>
                <w:kern w:val="2"/>
                <w:sz w:val="20"/>
                <w:szCs w:val="20"/>
                <w:lang w:eastAsia="ko-KR"/>
              </w:rPr>
              <w:t xml:space="preserve"> </w:t>
            </w:r>
            <w:r w:rsidRPr="00207F74">
              <w:rPr>
                <w:rFonts w:ascii="맑은 고딕" w:eastAsia="맑은 고딕" w:hAnsi="맑은 고딕" w:cs="맑은 고딕" w:hint="eastAsia"/>
                <w:bCs/>
                <w:color w:val="000000"/>
                <w:kern w:val="2"/>
                <w:sz w:val="20"/>
                <w:szCs w:val="20"/>
                <w:lang w:eastAsia="ko-KR"/>
              </w:rPr>
              <w:t>출력</w:t>
            </w:r>
          </w:p>
          <w:p w14:paraId="10603690" w14:textId="1CF11E80" w:rsidR="00451B1A" w:rsidRPr="00C16A37" w:rsidRDefault="00C16A37" w:rsidP="004C20B3">
            <w:pPr>
              <w:widowControl w:val="0"/>
              <w:numPr>
                <w:ilvl w:val="0"/>
                <w:numId w:val="20"/>
              </w:numPr>
              <w:ind w:left="0" w:firstLine="0"/>
              <w:jc w:val="both"/>
              <w:rPr>
                <w:rFonts w:ascii="맑은 고딕" w:eastAsia="맑은 고딕" w:hAnsi="맑은 고딕" w:cs="맑은 고딕"/>
                <w:b/>
                <w:color w:val="000000"/>
                <w:kern w:val="2"/>
                <w:sz w:val="20"/>
                <w:szCs w:val="20"/>
                <w:lang w:eastAsia="ko-KR"/>
              </w:rPr>
            </w:pP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총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매출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데이터를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Database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에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접근하여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정보를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C16A3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받는다</w:t>
            </w:r>
            <w:r w:rsidRPr="00C16A3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(Sales)</w:t>
            </w:r>
          </w:p>
        </w:tc>
      </w:tr>
      <w:tr w:rsidR="00451B1A" w14:paraId="220230E3" w14:textId="77777777" w:rsidTr="00C5184F">
        <w:trPr>
          <w:trHeight w:val="1020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3E2EDE6A" w14:textId="77777777" w:rsidR="00451B1A" w:rsidRPr="001F0607" w:rsidRDefault="00451B1A" w:rsidP="000F1697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vAlign w:val="center"/>
          </w:tcPr>
          <w:p w14:paraId="5E808941" w14:textId="443A4196" w:rsidR="00F8205B" w:rsidRPr="00F8205B" w:rsidRDefault="00F8205B" w:rsidP="004C20B3">
            <w:pPr>
              <w:pStyle w:val="a4"/>
              <w:widowControl w:val="0"/>
              <w:numPr>
                <w:ilvl w:val="0"/>
                <w:numId w:val="17"/>
              </w:numPr>
              <w:autoSpaceDE w:val="0"/>
              <w:autoSpaceDN w:val="0"/>
              <w:spacing w:line="240" w:lineRule="auto"/>
              <w:ind w:leftChars="0" w:left="400" w:hanging="4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A7CEB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사용자가</w:t>
            </w:r>
            <w:r w:rsidRPr="008A7CEB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75635F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카드 </w:t>
            </w:r>
            <w:r w:rsidR="0041746E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방식의 계산을 </w:t>
            </w: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연간 매출로 출력할</w:t>
            </w:r>
            <w:r w:rsidRPr="008A7CEB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8A7CEB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때</w:t>
            </w:r>
          </w:p>
          <w:p w14:paraId="00615A2B" w14:textId="77777777" w:rsidR="00451B1A" w:rsidRDefault="00F8205B" w:rsidP="004C20B3">
            <w:pPr>
              <w:pStyle w:val="a4"/>
              <w:widowControl w:val="0"/>
              <w:numPr>
                <w:ilvl w:val="0"/>
                <w:numId w:val="21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F8205B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Sales </w:t>
            </w:r>
            <w:r w:rsidRPr="00F8205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객체에 매출이 저장</w:t>
            </w:r>
            <w:r w:rsidR="00C12A8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된다</w:t>
            </w:r>
          </w:p>
          <w:p w14:paraId="2432DBC0" w14:textId="77777777" w:rsidR="005A39A5" w:rsidRDefault="005A39A5" w:rsidP="004C20B3">
            <w:pPr>
              <w:pStyle w:val="a4"/>
              <w:widowControl w:val="0"/>
              <w:numPr>
                <w:ilvl w:val="0"/>
                <w:numId w:val="21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카드 클래스인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CardSalesPrint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객체를 생성한다</w:t>
            </w:r>
          </w:p>
          <w:p w14:paraId="61931CE7" w14:textId="77777777" w:rsidR="005A39A5" w:rsidRPr="004F615A" w:rsidRDefault="003101EF" w:rsidP="004C20B3">
            <w:pPr>
              <w:pStyle w:val="a4"/>
              <w:widowControl w:val="0"/>
              <w:numPr>
                <w:ilvl w:val="0"/>
                <w:numId w:val="21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pacing w:val="-8"/>
                <w:sz w:val="20"/>
                <w:szCs w:val="20"/>
                <w:lang w:eastAsia="ko-KR"/>
              </w:rPr>
            </w:pPr>
            <w:r w:rsidRPr="004F615A">
              <w:rPr>
                <w:rFonts w:ascii="맑은 고딕" w:eastAsia="맑은 고딕" w:hAnsi="맑은 고딕" w:hint="eastAsia"/>
                <w:color w:val="000000"/>
                <w:spacing w:val="-8"/>
                <w:sz w:val="20"/>
                <w:szCs w:val="20"/>
                <w:lang w:eastAsia="ko-KR"/>
              </w:rPr>
              <w:t xml:space="preserve">연간 출력인 </w:t>
            </w:r>
            <w:r w:rsidRPr="004F615A">
              <w:rPr>
                <w:rFonts w:ascii="맑은 고딕" w:eastAsia="맑은 고딕" w:hAnsi="맑은 고딕"/>
                <w:color w:val="000000"/>
                <w:spacing w:val="-8"/>
                <w:sz w:val="20"/>
                <w:szCs w:val="20"/>
                <w:lang w:eastAsia="ko-KR"/>
              </w:rPr>
              <w:t>YearlySalesPrinter</w:t>
            </w:r>
            <w:r w:rsidRPr="004F615A">
              <w:rPr>
                <w:rFonts w:ascii="맑은 고딕" w:eastAsia="맑은 고딕" w:hAnsi="맑은 고딕" w:hint="eastAsia"/>
                <w:color w:val="000000"/>
                <w:spacing w:val="-8"/>
                <w:sz w:val="20"/>
                <w:szCs w:val="20"/>
                <w:lang w:eastAsia="ko-KR"/>
              </w:rPr>
              <w:t xml:space="preserve">클래스로 감싼 </w:t>
            </w:r>
            <w:r w:rsidRPr="004F615A">
              <w:rPr>
                <w:rFonts w:ascii="맑은 고딕" w:eastAsia="맑은 고딕" w:hAnsi="맑은 고딕"/>
                <w:color w:val="000000"/>
                <w:spacing w:val="-8"/>
                <w:sz w:val="20"/>
                <w:szCs w:val="20"/>
                <w:lang w:eastAsia="ko-KR"/>
              </w:rPr>
              <w:t xml:space="preserve">SalesPrint </w:t>
            </w:r>
            <w:r w:rsidR="00C10F26" w:rsidRPr="004F615A">
              <w:rPr>
                <w:rFonts w:ascii="맑은 고딕" w:eastAsia="맑은 고딕" w:hAnsi="맑은 고딕" w:hint="eastAsia"/>
                <w:color w:val="000000"/>
                <w:spacing w:val="-8"/>
                <w:sz w:val="20"/>
                <w:szCs w:val="20"/>
                <w:lang w:eastAsia="ko-KR"/>
              </w:rPr>
              <w:t>클래스가 생성된다</w:t>
            </w:r>
          </w:p>
          <w:p w14:paraId="3B7C136E" w14:textId="0EBAF0DD" w:rsidR="00C10F26" w:rsidRPr="00F8205B" w:rsidRDefault="00372421" w:rsidP="004C20B3">
            <w:pPr>
              <w:pStyle w:val="a4"/>
              <w:widowControl w:val="0"/>
              <w:numPr>
                <w:ilvl w:val="0"/>
                <w:numId w:val="21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Print() </w:t>
            </w:r>
            <w:r w:rsidR="008C6C0F" w:rsidRPr="008C6C0F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메소드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를 통해 </w:t>
            </w:r>
            <w:r w:rsidR="008C6C0F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매출을 출력한다</w:t>
            </w:r>
          </w:p>
        </w:tc>
      </w:tr>
    </w:tbl>
    <w:p w14:paraId="3C62B1B0" w14:textId="517979C4" w:rsidR="00451B1A" w:rsidRDefault="00451B1A" w:rsidP="000F1697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3C412846" w14:textId="77777777" w:rsidR="00451B1A" w:rsidRDefault="00451B1A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451B1A" w14:paraId="7FA500F5" w14:textId="77777777" w:rsidTr="00C5184F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6F71E682" w14:textId="77777777" w:rsidR="00451B1A" w:rsidRPr="0084649C" w:rsidRDefault="00451B1A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 w:rsidRPr="0084649C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>U</w:t>
            </w:r>
            <w:r w:rsidRPr="0084649C"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seCase</w:t>
            </w:r>
          </w:p>
        </w:tc>
      </w:tr>
      <w:tr w:rsidR="00451B1A" w14:paraId="68622C69" w14:textId="77777777" w:rsidTr="00C5184F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7822C165" w14:textId="694CE415" w:rsidR="00451B1A" w:rsidRPr="002D0EAA" w:rsidRDefault="009B738F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737C4FC0" wp14:editId="3C7702BA">
                  <wp:extent cx="6209607" cy="7315200"/>
                  <wp:effectExtent l="0" t="0" r="127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3330" cy="7319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29D8E0" w14:textId="77777777" w:rsidR="00451B1A" w:rsidRDefault="00451B1A" w:rsidP="00696F39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1D4FD165" w14:textId="62CDC311" w:rsidR="00451B1A" w:rsidRDefault="00451B1A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br w:type="page"/>
      </w:r>
    </w:p>
    <w:p w14:paraId="26B70646" w14:textId="14159053" w:rsidR="00D5193A" w:rsidRDefault="00D5193A" w:rsidP="00D5193A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D5193A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3F21B0" w14:paraId="7F3D037B" w14:textId="77777777" w:rsidTr="00993A73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73D7C6A3" w14:textId="29931D70" w:rsidR="00D66841" w:rsidRPr="005C1A09" w:rsidRDefault="00CF704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D6684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  <w:r w:rsidR="00D6684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C7278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14458" w:type="dxa"/>
            <w:vAlign w:val="center"/>
          </w:tcPr>
          <w:p w14:paraId="37EC4C6F" w14:textId="77777777" w:rsidR="00D66841" w:rsidRPr="005C1A09" w:rsidRDefault="00D66841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62BB789F" w14:textId="77777777" w:rsidR="00D66841" w:rsidRDefault="00D66841" w:rsidP="00D66841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1570FF85" w14:textId="2CDEEBB4" w:rsidR="00D92373" w:rsidRPr="00772AE9" w:rsidRDefault="00BD027A" w:rsidP="00BD027A">
      <w:pPr>
        <w:autoSpaceDE w:val="0"/>
        <w:autoSpaceDN w:val="0"/>
        <w:jc w:val="center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noProof/>
          <w:color w:val="00FF00"/>
          <w:sz w:val="20"/>
          <w:szCs w:val="20"/>
          <w:lang w:eastAsia="ko-KR"/>
        </w:rPr>
        <w:drawing>
          <wp:inline distT="0" distB="0" distL="0" distR="0" wp14:anchorId="3E34A945" wp14:editId="6EE9EAF4">
            <wp:extent cx="9942649" cy="5533292"/>
            <wp:effectExtent l="0" t="0" r="190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9496" cy="555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6161" w14:textId="77777777" w:rsidR="00514A28" w:rsidRDefault="00514A28" w:rsidP="00D92373">
      <w:pPr>
        <w:autoSpaceDE w:val="0"/>
        <w:autoSpaceDN w:val="0"/>
        <w:ind w:leftChars="200" w:left="480"/>
        <w:jc w:val="center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514A28" w:rsidSect="005C76E4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pPr w:leftFromText="142" w:rightFromText="142" w:vertAnchor="text" w:horzAnchor="margin" w:tblpY="14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B03D25" w14:paraId="7482461B" w14:textId="77777777" w:rsidTr="00C727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62787AC0" w14:textId="3A26D128" w:rsidR="00B03D25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5.4</w:t>
            </w:r>
            <w:r w:rsidR="00B03D2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C7278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635" w:type="dxa"/>
            <w:vAlign w:val="center"/>
          </w:tcPr>
          <w:p w14:paraId="430A12DB" w14:textId="25743448" w:rsidR="00B03D25" w:rsidRPr="005C1A09" w:rsidRDefault="00AB5495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43929120" w14:textId="77777777" w:rsidR="00AF565F" w:rsidRDefault="00AF565F" w:rsidP="00AF565F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C1B39" w14:paraId="6504A98E" w14:textId="77777777" w:rsidTr="00C5184F">
        <w:tc>
          <w:tcPr>
            <w:tcW w:w="10456" w:type="dxa"/>
            <w:shd w:val="clear" w:color="auto" w:fill="D9D9D9" w:themeFill="background1" w:themeFillShade="D9"/>
          </w:tcPr>
          <w:p w14:paraId="6376F0E7" w14:textId="681831C4" w:rsidR="00EC1B39" w:rsidRPr="00744D3F" w:rsidRDefault="00744D3F" w:rsidP="00744D3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S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alesPrint</w:t>
            </w:r>
          </w:p>
        </w:tc>
      </w:tr>
      <w:tr w:rsidR="00EC1B39" w14:paraId="60AE6B92" w14:textId="77777777" w:rsidTr="00C5184F">
        <w:tc>
          <w:tcPr>
            <w:tcW w:w="10456" w:type="dxa"/>
          </w:tcPr>
          <w:p w14:paraId="7EE98C0B" w14:textId="5355C4ED" w:rsidR="00EC1B39" w:rsidRDefault="000306DD" w:rsidP="000306DD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0306DD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C709469" wp14:editId="25FA5198">
                  <wp:extent cx="1619476" cy="838317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06DD" w14:paraId="162FDBD9" w14:textId="77777777" w:rsidTr="00C5184F">
        <w:trPr>
          <w:trHeight w:val="464"/>
        </w:trPr>
        <w:tc>
          <w:tcPr>
            <w:tcW w:w="10456" w:type="dxa"/>
            <w:vAlign w:val="center"/>
          </w:tcPr>
          <w:p w14:paraId="1E9D5E1A" w14:textId="42A92099" w:rsidR="000306DD" w:rsidRPr="000306DD" w:rsidRDefault="00CE3951" w:rsidP="000306DD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 출력을 전체적으로 담당하는 클래스</w:t>
            </w:r>
          </w:p>
        </w:tc>
      </w:tr>
    </w:tbl>
    <w:p w14:paraId="6E9235A6" w14:textId="77777777" w:rsidR="00EC1B39" w:rsidRDefault="00EC1B39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751DA" w14:paraId="7FE12AFC" w14:textId="77777777" w:rsidTr="00C5184F">
        <w:tc>
          <w:tcPr>
            <w:tcW w:w="10456" w:type="dxa"/>
            <w:shd w:val="clear" w:color="auto" w:fill="D9D9D9" w:themeFill="background1" w:themeFillShade="D9"/>
          </w:tcPr>
          <w:p w14:paraId="0F7468B2" w14:textId="52C0C833" w:rsidR="009751DA" w:rsidRPr="00744D3F" w:rsidRDefault="009751D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rintDecorator</w:t>
            </w:r>
          </w:p>
        </w:tc>
      </w:tr>
      <w:tr w:rsidR="009751DA" w14:paraId="7D8F5CFB" w14:textId="77777777" w:rsidTr="00C5184F">
        <w:tc>
          <w:tcPr>
            <w:tcW w:w="10456" w:type="dxa"/>
          </w:tcPr>
          <w:p w14:paraId="7C3AF9D5" w14:textId="5E08843D" w:rsidR="009751DA" w:rsidRDefault="00A14EE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4EE2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7C60A94" wp14:editId="53909141">
                  <wp:extent cx="6645910" cy="1689735"/>
                  <wp:effectExtent l="0" t="0" r="2540" b="571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68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51DA" w14:paraId="10AF680F" w14:textId="77777777" w:rsidTr="00C5184F">
        <w:trPr>
          <w:trHeight w:val="464"/>
        </w:trPr>
        <w:tc>
          <w:tcPr>
            <w:tcW w:w="10456" w:type="dxa"/>
            <w:vAlign w:val="center"/>
          </w:tcPr>
          <w:p w14:paraId="11E2D5DE" w14:textId="77777777" w:rsidR="00136AD1" w:rsidRDefault="00277448" w:rsidP="009D6972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주간,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월간,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월간 매출의 구성요소를 모으는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Decorator</w:t>
            </w:r>
            <w:r w:rsidR="008166F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8166F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역할을 수행한다.</w:t>
            </w:r>
          </w:p>
          <w:p w14:paraId="7FEF0C14" w14:textId="58CD9CEF" w:rsidR="008166F3" w:rsidRPr="000306DD" w:rsidRDefault="008166F3" w:rsidP="009D6972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사용자가 추가적인 매출 방식을 </w:t>
            </w:r>
            <w:r w:rsidR="00816F3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요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구할 시,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A1038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 추가만으로도 가능하게 </w:t>
            </w:r>
            <w:r w:rsidR="00816F3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확장</w:t>
            </w:r>
            <w:r w:rsidR="00A1038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할 수 있다,</w:t>
            </w:r>
          </w:p>
        </w:tc>
      </w:tr>
    </w:tbl>
    <w:p w14:paraId="3A1D41DC" w14:textId="77777777" w:rsidR="009751DA" w:rsidRPr="00A10380" w:rsidRDefault="009751DA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FD2CF85" w14:textId="77777777" w:rsidR="00136AD1" w:rsidRPr="00136AD1" w:rsidRDefault="00136AD1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3263B123" w14:textId="09985DE7" w:rsidR="00C72785" w:rsidRDefault="00AF565F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064" w:type="dxa"/>
        <w:tblInd w:w="421" w:type="dxa"/>
        <w:tblLook w:val="04A0" w:firstRow="1" w:lastRow="0" w:firstColumn="1" w:lastColumn="0" w:noHBand="0" w:noVBand="1"/>
      </w:tblPr>
      <w:tblGrid>
        <w:gridCol w:w="850"/>
        <w:gridCol w:w="9214"/>
      </w:tblGrid>
      <w:tr w:rsidR="00C72785" w14:paraId="783FA796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358F4E1A" w14:textId="7CBF1FB3" w:rsidR="00C72785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5.4</w:t>
            </w:r>
            <w:r w:rsidR="00C7278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214" w:type="dxa"/>
            <w:vAlign w:val="center"/>
          </w:tcPr>
          <w:p w14:paraId="55B412BC" w14:textId="77777777" w:rsidR="00C72785" w:rsidRPr="005C1A09" w:rsidRDefault="00C72785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16BC9A59" w14:textId="45A154EF" w:rsidR="00C72785" w:rsidRPr="00D90EFC" w:rsidRDefault="00C72785" w:rsidP="00D90EFC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t xml:space="preserve"> </w:t>
      </w: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C72785" w14:paraId="3F0B8D2E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5C7A1342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5241BD64" w14:textId="3CF9A994" w:rsidR="00C72785" w:rsidRPr="00E15CA0" w:rsidRDefault="00B941A3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기간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별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</w:p>
        </w:tc>
      </w:tr>
      <w:tr w:rsidR="00C72785" w14:paraId="49EFE55B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933EE1C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18427E31" w14:textId="3A9CB048" w:rsidR="00C72785" w:rsidRPr="00E15CA0" w:rsidRDefault="00A10CA3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10C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SFR-0401</w:t>
            </w:r>
          </w:p>
        </w:tc>
      </w:tr>
      <w:tr w:rsidR="00C72785" w14:paraId="68C4C053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133EBFCF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1E1BBBAA" w14:textId="4EEE49E1" w:rsidR="00C72785" w:rsidRDefault="008C5B67" w:rsidP="004C20B3">
            <w:pPr>
              <w:pStyle w:val="a4"/>
              <w:numPr>
                <w:ilvl w:val="2"/>
                <w:numId w:val="22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8C5B6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월</w:t>
            </w:r>
            <w:r w:rsidRPr="008C5B6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간 </w:t>
            </w:r>
            <w:r w:rsidR="00B5034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매출 </w:t>
            </w:r>
            <w:r w:rsidRPr="008C5B6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출력 </w:t>
            </w:r>
            <w:r w:rsidRPr="008C5B6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: sales/print/printer/decorator/MonthlySalesPrinter.java</w:t>
            </w:r>
          </w:p>
          <w:p w14:paraId="69512351" w14:textId="0668CD62" w:rsidR="008C5B67" w:rsidRPr="008C5B67" w:rsidRDefault="000F2DB7" w:rsidP="004C20B3">
            <w:pPr>
              <w:pStyle w:val="a4"/>
              <w:numPr>
                <w:ilvl w:val="2"/>
                <w:numId w:val="22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연간 </w:t>
            </w:r>
            <w:r w:rsidR="00B5034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매출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출력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: </w:t>
            </w:r>
            <w:r w:rsidRPr="000F2DB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sales/print/printer/decorator/YearlySalesPrinter.java</w:t>
            </w:r>
          </w:p>
        </w:tc>
      </w:tr>
      <w:tr w:rsidR="00C72785" w14:paraId="65E45192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5F13318D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7E60E2A8" w14:textId="560F3C15" w:rsidR="00C72785" w:rsidRPr="00E15CA0" w:rsidRDefault="00363F41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</w:t>
            </w:r>
          </w:p>
        </w:tc>
      </w:tr>
      <w:tr w:rsidR="00C72785" w14:paraId="672725A5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031A48B3" w14:textId="77777777" w:rsidR="00C72785" w:rsidRPr="000B3275" w:rsidRDefault="00C72785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263BBC4" w14:textId="4F8B1D44" w:rsidR="00C72785" w:rsidRPr="00E15CA0" w:rsidRDefault="008F31C6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사장이 월간</w:t>
            </w:r>
            <w:r w:rsidR="00BD4D1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또는 연간 매출을 출력하여 확인한다</w:t>
            </w:r>
            <w:r w:rsidR="009B3FC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</w:tc>
      </w:tr>
    </w:tbl>
    <w:p w14:paraId="63DC1ACF" w14:textId="77777777" w:rsidR="00C72785" w:rsidRPr="00E967D0" w:rsidRDefault="00C72785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D90EFC" w14:paraId="4ABFBD29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5B87C93D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034009AC" w14:textId="6B95E9DA" w:rsidR="00D90EFC" w:rsidRPr="00E15CA0" w:rsidRDefault="00B941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방식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별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매출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</w:p>
        </w:tc>
      </w:tr>
      <w:tr w:rsidR="00D90EFC" w14:paraId="3A2919D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38C8B825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074D43A7" w14:textId="6348FEE0" w:rsidR="00D90EFC" w:rsidRPr="00E15CA0" w:rsidRDefault="00A10C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10C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SFR-040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2</w:t>
            </w:r>
          </w:p>
        </w:tc>
      </w:tr>
      <w:tr w:rsidR="00D90EFC" w14:paraId="6A72D0D7" w14:textId="77777777" w:rsidTr="00696BC4">
        <w:tc>
          <w:tcPr>
            <w:tcW w:w="1701" w:type="dxa"/>
            <w:tcBorders>
              <w:top w:val="single" w:sz="8" w:space="0" w:color="auto"/>
              <w:bottom w:val="single" w:sz="8" w:space="0" w:color="auto"/>
            </w:tcBorders>
            <w:shd w:val="clear" w:color="auto" w:fill="D9D9D9" w:themeFill="background1" w:themeFillShade="D9"/>
            <w:vAlign w:val="center"/>
          </w:tcPr>
          <w:p w14:paraId="55D0FB1C" w14:textId="77777777" w:rsidR="00D90EFC" w:rsidRPr="000B3275" w:rsidRDefault="00D90EFC" w:rsidP="00696BC4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061A71C6" w14:textId="77777777" w:rsidR="00D90EFC" w:rsidRDefault="00B5034B" w:rsidP="004C20B3">
            <w:pPr>
              <w:pStyle w:val="a4"/>
              <w:numPr>
                <w:ilvl w:val="2"/>
                <w:numId w:val="23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카드 매출 출력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: </w:t>
            </w:r>
            <w:r w:rsidR="0051520F" w:rsidRPr="0051520F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sales/print/printer/CardSalesPrint.java</w:t>
            </w:r>
          </w:p>
          <w:p w14:paraId="3981F4B3" w14:textId="02788FD2" w:rsidR="0051520F" w:rsidRDefault="0051520F" w:rsidP="004C20B3">
            <w:pPr>
              <w:pStyle w:val="a4"/>
              <w:numPr>
                <w:ilvl w:val="2"/>
                <w:numId w:val="23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상품권 매출 출력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: </w:t>
            </w:r>
            <w:r w:rsidR="00097E33" w:rsidRPr="00097E3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sales/print/printer/GiftcardSalesPrint.java</w:t>
            </w:r>
          </w:p>
          <w:p w14:paraId="4D3E4F3E" w14:textId="3E0EF6C7" w:rsidR="0051520F" w:rsidRPr="00B5034B" w:rsidRDefault="00F646FB" w:rsidP="004C20B3">
            <w:pPr>
              <w:pStyle w:val="a4"/>
              <w:numPr>
                <w:ilvl w:val="2"/>
                <w:numId w:val="23"/>
              </w:numPr>
              <w:autoSpaceDE w:val="0"/>
              <w:autoSpaceDN w:val="0"/>
              <w:ind w:leftChars="0" w:left="266" w:hanging="266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현금 매출 출력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: </w:t>
            </w:r>
            <w:r w:rsidR="006A4DC8" w:rsidRPr="006A4DC8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sales/print/printer/CashSalesPrint.java</w:t>
            </w:r>
          </w:p>
        </w:tc>
      </w:tr>
      <w:tr w:rsidR="00D90EFC" w14:paraId="6163D6C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51C2C7B5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38745168" w14:textId="1E57D0D6" w:rsidR="00D90EFC" w:rsidRPr="00E15CA0" w:rsidRDefault="00D12E11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</w:t>
            </w:r>
          </w:p>
        </w:tc>
      </w:tr>
      <w:tr w:rsidR="00D90EFC" w14:paraId="0B4952E5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4E335B85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34AE53E" w14:textId="53C534E5" w:rsidR="00D90EFC" w:rsidRPr="00E15CA0" w:rsidRDefault="00FE630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사장이 카드,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상품권,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현금별로 계산된 데이터를 통해 매출을 출력하여 확인한다</w:t>
            </w:r>
            <w:r w:rsidR="009B3FC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</w:tc>
      </w:tr>
    </w:tbl>
    <w:p w14:paraId="461A9798" w14:textId="2658A94D" w:rsidR="00AF565F" w:rsidRDefault="00AF565F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D90EFC" w14:paraId="1F5D0E77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050B44EC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1C5FB986" w14:textId="52A77086" w:rsidR="00D90EFC" w:rsidRPr="00E15CA0" w:rsidRDefault="00B941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잔액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</w:p>
        </w:tc>
      </w:tr>
      <w:tr w:rsidR="00D90EFC" w14:paraId="1A99CC39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5000BB54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471F6606" w14:textId="042FC3AF" w:rsidR="00D90EFC" w:rsidRPr="00E15CA0" w:rsidRDefault="00A10C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10C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SFR-040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3</w:t>
            </w:r>
          </w:p>
        </w:tc>
      </w:tr>
      <w:tr w:rsidR="00D90EFC" w14:paraId="3F19A4D5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193C6A98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3DD2126D" w14:textId="4365D771" w:rsidR="00D90EFC" w:rsidRPr="00344B42" w:rsidRDefault="00344B42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 xml:space="preserve"> //</w:t>
            </w:r>
            <w:r>
              <w:rPr>
                <w:rFonts w:ascii="맑은 고딕" w:eastAsia="맑은 고딕" w:hAnsi="맑은 고딕" w:hint="eastAsia"/>
                <w:color w:val="00FF00"/>
                <w:sz w:val="20"/>
                <w:szCs w:val="20"/>
                <w:lang w:eastAsia="ko-KR"/>
              </w:rPr>
              <w:t>T</w:t>
            </w: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>ODO</w:t>
            </w:r>
          </w:p>
        </w:tc>
      </w:tr>
      <w:tr w:rsidR="00D90EFC" w14:paraId="36E33307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55D552EC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73DB15E0" w14:textId="1C3A10F0" w:rsidR="00D90EFC" w:rsidRPr="00E15CA0" w:rsidRDefault="00D12E11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D90EFC" w14:paraId="0A2D239A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452968BD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60A3E24A" w14:textId="1254A185" w:rsidR="00D90EFC" w:rsidRPr="00E15CA0" w:rsidRDefault="00E46CB5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사용자는 </w:t>
            </w:r>
            <w:r w:rsidR="00063B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카운터 </w:t>
            </w:r>
            <w:r w:rsidR="004E114F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계산대에 있는 </w:t>
            </w:r>
            <w:r w:rsidR="006564F6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현재</w:t>
            </w:r>
            <w:r w:rsidR="0092794A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잔액을 출력하여 </w:t>
            </w:r>
            <w:r w:rsidR="007A5A7A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남은 돈을 확인한다</w:t>
            </w:r>
            <w:r w:rsidR="009B3FC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.</w:t>
            </w:r>
          </w:p>
        </w:tc>
      </w:tr>
    </w:tbl>
    <w:p w14:paraId="36CD8244" w14:textId="35CF53C4" w:rsidR="00696BC4" w:rsidRDefault="00696BC4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DCD650F" w14:textId="77777777" w:rsidR="00696BC4" w:rsidRDefault="00696BC4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D90EFC" w14:paraId="6C229E91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143C7CE0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lastRenderedPageBreak/>
              <w:t>소주제</w:t>
            </w:r>
          </w:p>
        </w:tc>
        <w:tc>
          <w:tcPr>
            <w:tcW w:w="8334" w:type="dxa"/>
          </w:tcPr>
          <w:p w14:paraId="6F8F6BAC" w14:textId="401EC2DD" w:rsidR="00D90EFC" w:rsidRPr="00E15CA0" w:rsidRDefault="00B941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현금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관리</w:t>
            </w:r>
          </w:p>
        </w:tc>
      </w:tr>
      <w:tr w:rsidR="00D90EFC" w14:paraId="1B0D14A6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072A0EE6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738A4885" w14:textId="609186C9" w:rsidR="00D90EFC" w:rsidRPr="00E15CA0" w:rsidRDefault="00A10C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10C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SFR-040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4</w:t>
            </w:r>
          </w:p>
        </w:tc>
      </w:tr>
      <w:tr w:rsidR="00D90EFC" w14:paraId="6CBE92E8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5FDDE15F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5E1BD4C6" w14:textId="7D74C7DD" w:rsidR="00D90EFC" w:rsidRPr="00536E25" w:rsidRDefault="00344B42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 xml:space="preserve"> //</w:t>
            </w:r>
            <w:r>
              <w:rPr>
                <w:rFonts w:ascii="맑은 고딕" w:eastAsia="맑은 고딕" w:hAnsi="맑은 고딕" w:hint="eastAsia"/>
                <w:color w:val="00FF00"/>
                <w:sz w:val="20"/>
                <w:szCs w:val="20"/>
                <w:lang w:eastAsia="ko-KR"/>
              </w:rPr>
              <w:t>T</w:t>
            </w: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>ODO</w:t>
            </w:r>
          </w:p>
        </w:tc>
      </w:tr>
      <w:tr w:rsidR="00D90EFC" w14:paraId="2D450D30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6616CC75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13AEA037" w14:textId="334FAAB5" w:rsidR="00D90EFC" w:rsidRPr="00E15CA0" w:rsidRDefault="00F63322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사용자는 </w:t>
            </w:r>
            <w:r w:rsidR="009B3FC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카운터 계산대에 있는 현금의 잔액을 출력하여 남은 현금을 확인한다.</w:t>
            </w:r>
          </w:p>
        </w:tc>
      </w:tr>
      <w:tr w:rsidR="00D90EFC" w14:paraId="519B1F54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4D17AE8C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0900EF9" w14:textId="77777777" w:rsidR="00D90EFC" w:rsidRPr="00E15CA0" w:rsidRDefault="00D90EFC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</w:p>
        </w:tc>
      </w:tr>
    </w:tbl>
    <w:p w14:paraId="7EB581AB" w14:textId="77777777" w:rsidR="00D90EFC" w:rsidRDefault="00D90EFC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D90EFC" w14:paraId="5BE85F84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0D439C67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75D3DD94" w14:textId="14A198CA" w:rsidR="00D90EFC" w:rsidRPr="00E15CA0" w:rsidRDefault="00B941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상품권</w:t>
            </w:r>
            <w:r w:rsidRPr="00B941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B941A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관리</w:t>
            </w:r>
          </w:p>
        </w:tc>
      </w:tr>
      <w:tr w:rsidR="00D90EFC" w14:paraId="415012E9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7CA52264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6625558E" w14:textId="2A1EBDC8" w:rsidR="00D90EFC" w:rsidRPr="00E15CA0" w:rsidRDefault="00A10CA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10CA3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SFR-040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5</w:t>
            </w:r>
          </w:p>
        </w:tc>
      </w:tr>
      <w:tr w:rsidR="00D90EFC" w14:paraId="100E5C57" w14:textId="77777777" w:rsidTr="00696BC4">
        <w:tc>
          <w:tcPr>
            <w:tcW w:w="1701" w:type="dxa"/>
            <w:tcBorders>
              <w:top w:val="single" w:sz="8" w:space="0" w:color="auto"/>
            </w:tcBorders>
            <w:shd w:val="clear" w:color="auto" w:fill="D9D9D9" w:themeFill="background1" w:themeFillShade="D9"/>
          </w:tcPr>
          <w:p w14:paraId="37F244D2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6446ED66" w14:textId="679F235C" w:rsidR="00D90EFC" w:rsidRPr="00536E25" w:rsidRDefault="00344B42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 xml:space="preserve"> //</w:t>
            </w:r>
            <w:r>
              <w:rPr>
                <w:rFonts w:ascii="맑은 고딕" w:eastAsia="맑은 고딕" w:hAnsi="맑은 고딕" w:hint="eastAsia"/>
                <w:color w:val="00FF00"/>
                <w:sz w:val="20"/>
                <w:szCs w:val="20"/>
                <w:lang w:eastAsia="ko-KR"/>
              </w:rPr>
              <w:t>T</w:t>
            </w:r>
            <w:r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  <w:t>ODO</w:t>
            </w:r>
          </w:p>
        </w:tc>
      </w:tr>
      <w:tr w:rsidR="00D90EFC" w14:paraId="7311F6DE" w14:textId="77777777" w:rsidTr="00696BC4">
        <w:tc>
          <w:tcPr>
            <w:tcW w:w="1701" w:type="dxa"/>
            <w:tcBorders>
              <w:bottom w:val="single" w:sz="8" w:space="0" w:color="auto"/>
            </w:tcBorders>
            <w:shd w:val="clear" w:color="auto" w:fill="D9D9D9" w:themeFill="background1" w:themeFillShade="D9"/>
          </w:tcPr>
          <w:p w14:paraId="11F939DE" w14:textId="77777777" w:rsidR="00D90EFC" w:rsidRPr="000B3275" w:rsidRDefault="00D90EF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212DBF55" w14:textId="328D2FF7" w:rsidR="00D90EFC" w:rsidRPr="00E15CA0" w:rsidRDefault="00D12E11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사장,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9B3FCD" w14:paraId="15F2F47E" w14:textId="77777777" w:rsidTr="00696BC4">
        <w:tc>
          <w:tcPr>
            <w:tcW w:w="170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D9D9D9" w:themeFill="background1" w:themeFillShade="D9"/>
          </w:tcPr>
          <w:p w14:paraId="13389E6F" w14:textId="77777777" w:rsidR="009B3FCD" w:rsidRPr="000B3275" w:rsidRDefault="009B3FCD" w:rsidP="009B3FCD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  <w:tcBorders>
              <w:left w:val="single" w:sz="8" w:space="0" w:color="auto"/>
            </w:tcBorders>
          </w:tcPr>
          <w:p w14:paraId="7E22BE7E" w14:textId="54FC46D3" w:rsidR="009B3FCD" w:rsidRPr="00E15CA0" w:rsidRDefault="009B3FCD" w:rsidP="009B3FCD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사용자는 카운터 계산대에 있는 상품권의 잔액을 출력하여 남은 상품권을 확인한다.</w:t>
            </w:r>
          </w:p>
        </w:tc>
      </w:tr>
    </w:tbl>
    <w:p w14:paraId="5604B293" w14:textId="77777777" w:rsidR="00D90EFC" w:rsidRDefault="00D90EFC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664FF11" w14:textId="355724CF" w:rsidR="00C72785" w:rsidRDefault="00C72785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103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7A6808" w14:paraId="1649BD0C" w14:textId="77777777" w:rsidTr="007A6808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6099F7AF" w14:textId="0B7ECD77" w:rsidR="007A6808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5.4</w:t>
            </w:r>
            <w:r w:rsidR="007A6808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.4</w:t>
            </w:r>
          </w:p>
        </w:tc>
        <w:tc>
          <w:tcPr>
            <w:tcW w:w="9635" w:type="dxa"/>
            <w:vAlign w:val="center"/>
          </w:tcPr>
          <w:p w14:paraId="0DBFE891" w14:textId="77777777" w:rsidR="007A6808" w:rsidRPr="005C1A09" w:rsidRDefault="007A6808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0C898BF2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EC1B39" w14:paraId="35CD26E2" w14:textId="77777777" w:rsidTr="00C5184F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5760C0B1" w14:textId="0B467C95" w:rsidR="00EC1B39" w:rsidRPr="00315F0C" w:rsidRDefault="00315F0C" w:rsidP="00315F0C">
            <w:pPr>
              <w:widowControl w:val="0"/>
              <w:autoSpaceDE w:val="0"/>
              <w:autoSpaceDN w:val="0"/>
              <w:jc w:val="center"/>
              <w:rPr>
                <w:rFonts w:ascii="맑은 고딕" w:eastAsiaTheme="minorEastAsia" w:hAnsi="맑은 고딕"/>
                <w:b/>
                <w:bCs/>
                <w:color w:val="000000"/>
                <w:sz w:val="20"/>
              </w:rPr>
            </w:pP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SalesPrint.java</w:t>
            </w:r>
          </w:p>
        </w:tc>
      </w:tr>
      <w:tr w:rsidR="00EC1B39" w14:paraId="1B87AD51" w14:textId="77777777" w:rsidTr="00C5184F">
        <w:tc>
          <w:tcPr>
            <w:tcW w:w="10456" w:type="dxa"/>
          </w:tcPr>
          <w:p w14:paraId="7CA960DB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464D4B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SalesPrint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{</w:t>
            </w:r>
          </w:p>
          <w:p w14:paraId="08F5AAA5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List&lt;Sales&gt; sales;</w:t>
            </w:r>
          </w:p>
          <w:p w14:paraId="53A043CC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4655CA5E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64414925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This constructor retrieves whole sales list from SalesRepository.</w:t>
            </w:r>
          </w:p>
          <w:p w14:paraId="379FF7D8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Create this class to print whole sales list.</w:t>
            </w:r>
          </w:p>
          <w:p w14:paraId="0EF3E66C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3DDB859E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SalesPrint() {</w:t>
            </w:r>
          </w:p>
          <w:p w14:paraId="29A1C3B5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sales = SalesRepository.getInstance().getSales().stream()</w:t>
            </w:r>
          </w:p>
          <w:p w14:paraId="3DDDD145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.sorted(Comparator.comparing(Sales::getTimestamp).reversed())</w:t>
            </w:r>
          </w:p>
          <w:p w14:paraId="01B207BB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.collect(Collectors.toList());</w:t>
            </w:r>
          </w:p>
          <w:p w14:paraId="25DF453C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016FE066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3C006C1E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7740842D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Returns the sales list on specified format. Override this method on decorator class to apply format.</w:t>
            </w:r>
          </w:p>
          <w:p w14:paraId="011BB062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@return sales list represented by string on specified format</w:t>
            </w:r>
          </w:p>
          <w:p w14:paraId="1E4A40CC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21A4977F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print() {</w:t>
            </w:r>
          </w:p>
          <w:p w14:paraId="4254A9C2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464D4B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464D4B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"--매출 출력 종료--"</w:t>
            </w: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</w:p>
          <w:p w14:paraId="450145AA" w14:textId="77777777" w:rsidR="00464D4B" w:rsidRPr="00464D4B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404E6BBB" w14:textId="285C3F3D" w:rsidR="00EC1B39" w:rsidRPr="00AF023A" w:rsidRDefault="00464D4B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64D4B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  <w:tr w:rsidR="001B5580" w14:paraId="48134489" w14:textId="77777777" w:rsidTr="0030298B">
        <w:tc>
          <w:tcPr>
            <w:tcW w:w="10456" w:type="dxa"/>
            <w:shd w:val="clear" w:color="auto" w:fill="D9D9D9" w:themeFill="background1" w:themeFillShade="D9"/>
          </w:tcPr>
          <w:p w14:paraId="55A578AC" w14:textId="14F91112" w:rsidR="001B5580" w:rsidRPr="0030298B" w:rsidRDefault="000B5520" w:rsidP="000B552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</w:pPr>
            <w:r w:rsidRPr="0030298B">
              <w:rPr>
                <w:rFonts w:ascii="맑은 고딕" w:eastAsia="맑은 고딕" w:hAnsi="맑은 고딕" w:cs="굴림체" w:hint="eastAsia"/>
                <w:b/>
                <w:bCs/>
                <w:color w:val="000000"/>
                <w:sz w:val="20"/>
                <w:lang w:eastAsia="ko-KR"/>
              </w:rPr>
              <w:t>P</w:t>
            </w:r>
            <w:r w:rsidRPr="0030298B"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  <w:t>rintDecorator.java</w:t>
            </w:r>
          </w:p>
        </w:tc>
      </w:tr>
      <w:tr w:rsidR="001B5580" w14:paraId="2C8E3E46" w14:textId="77777777" w:rsidTr="00C5184F">
        <w:tc>
          <w:tcPr>
            <w:tcW w:w="10456" w:type="dxa"/>
          </w:tcPr>
          <w:p w14:paraId="1637D1A7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abstract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C297A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PrintDecorator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extends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SalesPrint {</w:t>
            </w:r>
          </w:p>
          <w:p w14:paraId="7672A677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27692947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The SalesPrint object to be decorated.</w:t>
            </w:r>
          </w:p>
          <w:p w14:paraId="086160FD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1AD2755F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SalesPrint parentPrinter;</w:t>
            </w:r>
          </w:p>
          <w:p w14:paraId="16ED7E7A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3019D44E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69F280D6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@see sales.print.printer.SalesPrint#print()</w:t>
            </w:r>
          </w:p>
          <w:p w14:paraId="17457D0B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5FDAC6AB" w14:textId="77777777" w:rsidR="00DC297A" w:rsidRPr="00DC297A" w:rsidRDefault="00DC297A" w:rsidP="00DC297A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DC297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abstract</w:t>
            </w: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print();</w:t>
            </w:r>
          </w:p>
          <w:p w14:paraId="79437937" w14:textId="4451C986" w:rsidR="001B5580" w:rsidRPr="00DC297A" w:rsidRDefault="00DC297A" w:rsidP="00464D4B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DC297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  <w:tr w:rsidR="001274AB" w14:paraId="38DC8492" w14:textId="77777777" w:rsidTr="0030298B">
        <w:tc>
          <w:tcPr>
            <w:tcW w:w="10456" w:type="dxa"/>
            <w:shd w:val="clear" w:color="auto" w:fill="D9D9D9" w:themeFill="background1" w:themeFillShade="D9"/>
          </w:tcPr>
          <w:p w14:paraId="5654A37F" w14:textId="77777777" w:rsidR="001274AB" w:rsidRDefault="0030298B" w:rsidP="000B552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</w:pPr>
            <w:r w:rsidRPr="0030298B">
              <w:rPr>
                <w:rFonts w:ascii="맑은 고딕" w:eastAsia="맑은 고딕" w:hAnsi="맑은 고딕" w:cs="굴림체" w:hint="eastAsia"/>
                <w:b/>
                <w:bCs/>
                <w:color w:val="000000"/>
                <w:sz w:val="20"/>
                <w:lang w:eastAsia="ko-KR"/>
              </w:rPr>
              <w:lastRenderedPageBreak/>
              <w:t>M</w:t>
            </w:r>
            <w:r w:rsidRPr="0030298B"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  <w:t>onthlySalesPrinter.java</w:t>
            </w:r>
          </w:p>
          <w:p w14:paraId="31482C69" w14:textId="444F645A" w:rsidR="00DC297A" w:rsidRPr="0030298B" w:rsidRDefault="00DC297A" w:rsidP="000B552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맑은 고딕" w:eastAsia="맑은 고딕" w:hAnsi="맑은 고딕" w:cs="굴림체"/>
                <w:b/>
                <w:bCs/>
                <w:color w:val="000000"/>
                <w:sz w:val="20"/>
                <w:lang w:eastAsia="ko-KR"/>
              </w:rPr>
            </w:pPr>
            <w:r>
              <w:rPr>
                <w:rFonts w:ascii="맑은 고딕" w:eastAsia="맑은 고딕" w:hAnsi="맑은 고딕" w:cs="굴림체" w:hint="eastAsia"/>
                <w:b/>
                <w:bCs/>
                <w:color w:val="000000"/>
                <w:sz w:val="20"/>
                <w:lang w:eastAsia="ko-KR"/>
              </w:rPr>
              <w:t>월간 매출 출력</w:t>
            </w:r>
          </w:p>
        </w:tc>
      </w:tr>
      <w:tr w:rsidR="001274AB" w14:paraId="18E0E161" w14:textId="77777777" w:rsidTr="00C5184F">
        <w:tc>
          <w:tcPr>
            <w:tcW w:w="10456" w:type="dxa"/>
          </w:tcPr>
          <w:p w14:paraId="759E29F1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485E6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485E69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MonthlySalesPrinter</w:t>
            </w: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485E6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extends</w:t>
            </w: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PrintDecorator{</w:t>
            </w:r>
          </w:p>
          <w:p w14:paraId="4FBBFFD5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7A525CD3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85E6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44C011AC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Constructor.</w:t>
            </w:r>
          </w:p>
          <w:p w14:paraId="1772D99D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@param printer The SalesPrint object to be decorated.</w:t>
            </w:r>
          </w:p>
          <w:p w14:paraId="2C13259E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7596E01C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85E6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MonthlySalesPrinter(SalesPrint printer) {</w:t>
            </w:r>
          </w:p>
          <w:p w14:paraId="3820777A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485E6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this</w:t>
            </w: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.parentPrinter = printer;</w:t>
            </w:r>
          </w:p>
          <w:p w14:paraId="50944CF9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6459DB80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66469EAE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@Override</w:t>
            </w:r>
          </w:p>
          <w:p w14:paraId="3E42699B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485E6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print() {</w:t>
            </w:r>
          </w:p>
          <w:p w14:paraId="14DA2478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485E6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TODO: need working source code for printing monthly sales</w:t>
            </w:r>
          </w:p>
          <w:p w14:paraId="0FB5DC2C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485E6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485E69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"Monthly Sales \n"</w:t>
            </w: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+ parentPrinter.print();</w:t>
            </w:r>
          </w:p>
          <w:p w14:paraId="4ECC4FE3" w14:textId="77777777" w:rsidR="00485E69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0E922D4F" w14:textId="502D48D2" w:rsidR="001274AB" w:rsidRPr="00485E69" w:rsidRDefault="00485E69" w:rsidP="009C27D2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485E6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</w:tbl>
    <w:p w14:paraId="0CDF5246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B24D8E6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7543771" w14:textId="14DFB2A9" w:rsidR="00EC1B39" w:rsidRDefault="00EC1B39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EC1B39" w14:paraId="24457AB8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43A22797" w14:textId="142670A1" w:rsidR="00EC1B39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5.4</w:t>
            </w:r>
            <w:r w:rsidR="00EC1B39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.5</w:t>
            </w:r>
          </w:p>
        </w:tc>
        <w:tc>
          <w:tcPr>
            <w:tcW w:w="9635" w:type="dxa"/>
            <w:vAlign w:val="center"/>
          </w:tcPr>
          <w:p w14:paraId="3ED59F1A" w14:textId="77777777" w:rsidR="00EC1B39" w:rsidRPr="005C1A09" w:rsidRDefault="00EC1B39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</w:p>
        </w:tc>
      </w:tr>
    </w:tbl>
    <w:p w14:paraId="1881A942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EC1B39" w14:paraId="14987E41" w14:textId="77777777" w:rsidTr="00C5184F">
        <w:tc>
          <w:tcPr>
            <w:tcW w:w="10456" w:type="dxa"/>
          </w:tcPr>
          <w:p w14:paraId="286704B0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매출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관리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시스템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---- </w:t>
            </w:r>
          </w:p>
          <w:p w14:paraId="132B931B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1.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출력</w:t>
            </w:r>
          </w:p>
          <w:p w14:paraId="09B72B02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2.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입력</w:t>
            </w:r>
          </w:p>
          <w:p w14:paraId="52F9A80B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3.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종료</w:t>
            </w:r>
          </w:p>
          <w:p w14:paraId="4EB0904D" w14:textId="77777777" w:rsid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: </w:t>
            </w:r>
            <w:r w:rsidRPr="00117292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1</w:t>
            </w:r>
          </w:p>
          <w:p w14:paraId="0822FD29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669CBFCC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출력하고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싶은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정보를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선택하세요</w:t>
            </w:r>
          </w:p>
          <w:p w14:paraId="2676EF8B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1: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전체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</w:t>
            </w:r>
          </w:p>
          <w:p w14:paraId="3BD079B1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2: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카드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</w:t>
            </w:r>
          </w:p>
          <w:p w14:paraId="47D95F1B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3: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상품권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</w:t>
            </w:r>
          </w:p>
          <w:p w14:paraId="7922668C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4: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현금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</w:t>
            </w:r>
          </w:p>
          <w:p w14:paraId="37C4FD99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5: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이전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메뉴로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돌아가기</w:t>
            </w:r>
          </w:p>
          <w:p w14:paraId="1B41B06C" w14:textId="77777777" w:rsid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: </w:t>
            </w:r>
            <w:r w:rsidRPr="00117292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2</w:t>
            </w:r>
          </w:p>
          <w:p w14:paraId="39EE980B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4219F0E8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정보를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출력하고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싶은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형식을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선택하세요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783BCDAB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1: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월별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정리본</w:t>
            </w:r>
          </w:p>
          <w:p w14:paraId="294E0DB6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2: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연별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정리본</w:t>
            </w:r>
          </w:p>
          <w:p w14:paraId="3270CADF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3: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종료</w:t>
            </w:r>
          </w:p>
          <w:p w14:paraId="2C2398FE" w14:textId="77777777" w:rsid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: </w:t>
            </w:r>
            <w:r w:rsidRPr="00117292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2</w:t>
            </w:r>
          </w:p>
          <w:p w14:paraId="215C9878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6CB102CA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정보를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출력하고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싶은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형식을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선택하세요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5DC4FA44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1: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월별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정리본</w:t>
            </w:r>
          </w:p>
          <w:p w14:paraId="68C1D858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2: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연별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정리본</w:t>
            </w:r>
          </w:p>
          <w:p w14:paraId="6F959968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3: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종료</w:t>
            </w:r>
          </w:p>
          <w:p w14:paraId="592B2B22" w14:textId="77777777" w:rsid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:</w:t>
            </w:r>
            <w:r w:rsidRPr="002E0D49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 xml:space="preserve"> </w:t>
            </w:r>
            <w:r w:rsidRPr="00117292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1</w:t>
            </w:r>
          </w:p>
          <w:p w14:paraId="795F6C1B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68229708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정보를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출력하고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싶은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형식을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선택하세요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12090C63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1: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월별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정리본</w:t>
            </w:r>
          </w:p>
          <w:p w14:paraId="002CFCD3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2: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연별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회계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정리본</w:t>
            </w:r>
          </w:p>
          <w:p w14:paraId="58EBC95F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3: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종료</w:t>
            </w:r>
          </w:p>
          <w:p w14:paraId="68992D7C" w14:textId="77777777" w:rsid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선택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:</w:t>
            </w:r>
            <w:r w:rsidRPr="002E0D49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 xml:space="preserve"> </w:t>
            </w:r>
            <w:r w:rsidRPr="00117292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3</w:t>
            </w:r>
          </w:p>
          <w:p w14:paraId="475013A2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</w:p>
          <w:p w14:paraId="5772CC75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Monthly Sales </w:t>
            </w:r>
          </w:p>
          <w:p w14:paraId="6A1A793F" w14:textId="77777777" w:rsid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2E0D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Yearly Sales </w:t>
            </w:r>
          </w:p>
          <w:p w14:paraId="459168B8" w14:textId="77777777" w:rsidR="002E0D49" w:rsidRPr="002E0D49" w:rsidRDefault="002E0D49" w:rsidP="002E0D49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</w:p>
          <w:p w14:paraId="6969A2D4" w14:textId="14AA5070" w:rsidR="00EC1B39" w:rsidRDefault="002E0D49" w:rsidP="002E0D49">
            <w:pPr>
              <w:widowControl w:val="0"/>
              <w:autoSpaceDE w:val="0"/>
              <w:autoSpaceDN w:val="0"/>
            </w:pP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--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매출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출력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E0D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종료</w:t>
            </w:r>
            <w:r w:rsidRPr="002E0D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--</w:t>
            </w:r>
          </w:p>
        </w:tc>
      </w:tr>
    </w:tbl>
    <w:p w14:paraId="393031EB" w14:textId="77777777" w:rsidR="00EC1B39" w:rsidRDefault="00EC1B3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D80A32" w14:paraId="05C4D564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8E2F2B1" w14:textId="1D33042A" w:rsidR="00D80A32" w:rsidRPr="005C1A09" w:rsidRDefault="00CF704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D80A32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</w:p>
        </w:tc>
        <w:tc>
          <w:tcPr>
            <w:tcW w:w="9554" w:type="dxa"/>
            <w:vAlign w:val="center"/>
          </w:tcPr>
          <w:p w14:paraId="25854C17" w14:textId="37992E77" w:rsidR="00D80A32" w:rsidRPr="005C1A09" w:rsidRDefault="00D80A32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직원 </w:t>
            </w:r>
            <w:r w:rsidR="00E3426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등록</w:t>
            </w:r>
          </w:p>
        </w:tc>
      </w:tr>
    </w:tbl>
    <w:p w14:paraId="4062DF4B" w14:textId="776EB961" w:rsidR="00A278FC" w:rsidRDefault="00A278FC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A278FC" w14:paraId="1660D2F3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2C1D1AE9" w14:textId="77777777" w:rsidR="00A278FC" w:rsidRPr="001F0607" w:rsidRDefault="00A278FC" w:rsidP="00C5184F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739E2E3D" w14:textId="1F9CBAE0" w:rsidR="00A278FC" w:rsidRDefault="004815DD" w:rsidP="00C5184F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팩토리 패턴 </w:t>
            </w:r>
            <w:r w:rsidR="00A80552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="0047390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팩토리 메</w:t>
            </w:r>
            <w:r w:rsidR="00ED6DF2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서</w:t>
            </w:r>
            <w:r w:rsidR="0047390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드 패턴)</w:t>
            </w:r>
          </w:p>
        </w:tc>
      </w:tr>
      <w:tr w:rsidR="00A278FC" w:rsidRPr="00FD7F85" w14:paraId="00CE2359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1B896043" w14:textId="77777777" w:rsidR="00A278FC" w:rsidRPr="001F0607" w:rsidRDefault="00A278FC" w:rsidP="00C5184F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51158466" w14:textId="0D65ECDE" w:rsidR="00761129" w:rsidRPr="009A78C4" w:rsidRDefault="00235203" w:rsidP="009A78C4">
            <w:pPr>
              <w:widowControl w:val="0"/>
              <w:jc w:val="both"/>
              <w:rPr>
                <w:rFonts w:ascii="맑은 고딕" w:eastAsia="맑은 고딕" w:hAnsi="맑은 고딕" w:cs="바탕"/>
                <w:color w:val="000000"/>
                <w:sz w:val="20"/>
                <w:szCs w:val="20"/>
                <w:lang w:eastAsia="ko-KR"/>
              </w:rPr>
            </w:pPr>
            <w:r w:rsidRPr="009A78C4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팩토리 메</w:t>
            </w:r>
            <w:r w:rsidR="00ED6DF2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서</w:t>
            </w:r>
            <w:r w:rsidRPr="009A78C4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드 패턴을 이용하</w:t>
            </w:r>
            <w:r w:rsidR="004D2D1D" w:rsidRPr="009A78C4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면 클래스의 인스턴스를 만드는 일을 서브클래</w:t>
            </w:r>
          </w:p>
          <w:p w14:paraId="003EB5B9" w14:textId="7FDF38EC" w:rsidR="004D2D1D" w:rsidRPr="00761129" w:rsidRDefault="004D2D1D" w:rsidP="009A78C4">
            <w:pPr>
              <w:widowControl w:val="0"/>
              <w:jc w:val="both"/>
              <w:rPr>
                <w:rFonts w:ascii="바탕" w:eastAsia="바탕" w:hAnsi="바탕" w:cs="바탕"/>
                <w:color w:val="000000"/>
                <w:sz w:val="20"/>
                <w:szCs w:val="20"/>
                <w:lang w:eastAsia="ko-KR"/>
              </w:rPr>
            </w:pPr>
            <w:r w:rsidRPr="009A78C4">
              <w:rPr>
                <w:rFonts w:ascii="맑은 고딕" w:eastAsia="맑은 고딕" w:hAnsi="맑은 고딕" w:cs="바탕" w:hint="eastAsia"/>
                <w:color w:val="000000"/>
                <w:sz w:val="20"/>
                <w:szCs w:val="20"/>
                <w:lang w:eastAsia="ko-KR"/>
              </w:rPr>
              <w:t>스에게 맡기는 것.</w:t>
            </w:r>
          </w:p>
        </w:tc>
      </w:tr>
      <w:tr w:rsidR="00A278FC" w:rsidRPr="00FD7F85" w14:paraId="042604CE" w14:textId="77777777" w:rsidTr="00C5184F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7F2EB617" w14:textId="77777777" w:rsidR="00A278FC" w:rsidRPr="001F0607" w:rsidRDefault="00A278FC" w:rsidP="00C5184F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021CF376" w14:textId="77777777" w:rsidR="00A278FC" w:rsidRDefault="009943C2" w:rsidP="00C5184F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</w:t>
            </w:r>
            <w:r w:rsidR="001637A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에 </w:t>
            </w:r>
            <w:r w:rsidR="00EE28C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상태 </w:t>
            </w:r>
            <w:r w:rsidR="00F2595A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사용자가 아르바이트생,</w:t>
            </w:r>
            <w:r w:rsidR="00F2595A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F2595A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정직</w:t>
            </w:r>
            <w:r w:rsidR="00781F36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원 </w:t>
            </w:r>
            <w:r w:rsidR="004059D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여부에 따라 </w:t>
            </w:r>
            <w:r w:rsidR="0015219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추가/</w:t>
            </w:r>
            <w:r w:rsidR="0015219D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15219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변경/</w:t>
            </w:r>
            <w:r w:rsidR="0015219D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15219D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삭제</w:t>
            </w:r>
          </w:p>
          <w:p w14:paraId="16427D9D" w14:textId="77777777" w:rsidR="0015219D" w:rsidRDefault="004812DF" w:rsidP="00C5184F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BA08C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를 통해 </w:t>
            </w:r>
            <w:r w:rsidR="001421D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직원을 관리하고 </w:t>
            </w:r>
            <w:r w:rsidR="001421D4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new</w:t>
            </w:r>
            <w:r w:rsidR="001421D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사용을 최소화 하는것이 핵심이다.</w:t>
            </w:r>
          </w:p>
          <w:p w14:paraId="3E0C97BD" w14:textId="754EB328" w:rsidR="006D2F26" w:rsidRPr="0015219D" w:rsidRDefault="006D2F26" w:rsidP="00C5184F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DB25E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 근퇴</w:t>
            </w:r>
            <w:r w:rsidR="0028749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DB25E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변경에 커멘드</w:t>
            </w:r>
            <w:r w:rsidR="0028749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DB25E4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패턴과 상호작용하며 </w:t>
            </w:r>
            <w:r w:rsidR="0028749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처리한다.</w:t>
            </w:r>
            <w:r w:rsidR="00287490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A278FC" w:rsidRPr="001F0607" w14:paraId="41D30C4F" w14:textId="77777777" w:rsidTr="00C5184F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41930FD4" w14:textId="77777777" w:rsidR="00A278FC" w:rsidRPr="001F0607" w:rsidRDefault="00A278FC" w:rsidP="00C5184F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A278FC" w:rsidRPr="00DE785B" w14:paraId="506BF786" w14:textId="77777777" w:rsidTr="00C5184F">
        <w:trPr>
          <w:trHeight w:val="2721"/>
        </w:trPr>
        <w:tc>
          <w:tcPr>
            <w:tcW w:w="10216" w:type="dxa"/>
            <w:gridSpan w:val="2"/>
            <w:vAlign w:val="center"/>
          </w:tcPr>
          <w:p w14:paraId="7D43966F" w14:textId="44F528FC" w:rsidR="003E695C" w:rsidRDefault="00BF6757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1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. </w:t>
            </w:r>
            <w:r w:rsidR="0037182B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직원 생성을 담당한다.</w:t>
            </w:r>
            <w:r w:rsidR="0037182B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(CommandFactory)</w:t>
            </w:r>
          </w:p>
          <w:p w14:paraId="3C59B967" w14:textId="7674B90B" w:rsidR="00107E24" w:rsidRDefault="003A5AD2" w:rsidP="00DD5C06">
            <w:pPr>
              <w:pStyle w:val="a4"/>
              <w:widowControl w:val="0"/>
              <w:spacing w:line="240" w:lineRule="auto"/>
              <w:ind w:leftChars="0" w:left="0"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A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. </w:t>
            </w:r>
            <w:r w:rsidR="00DD5C0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PartTimeCommandFactory : </w:t>
            </w:r>
            <w:r w:rsidR="00DD5C06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아르바이트생 직원 생성을 담당한다.</w:t>
            </w:r>
            <w:r w:rsidR="00DD5C0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437E393F" w14:textId="77777777" w:rsidR="009677D8" w:rsidRDefault="00DD5C06" w:rsidP="00DD5C06">
            <w:pPr>
              <w:pStyle w:val="a4"/>
              <w:widowControl w:val="0"/>
              <w:spacing w:line="240" w:lineRule="auto"/>
              <w:ind w:leftChars="0" w:left="0"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B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F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ullTimeCommandFactory : </w:t>
            </w:r>
            <w:r w:rsidR="009677D8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정직원 직원 생성을 담당한다.</w:t>
            </w:r>
            <w:r w:rsidR="009677D8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751743A1" w14:textId="77777777" w:rsidR="009677D8" w:rsidRDefault="009677D8" w:rsidP="00DD5C06">
            <w:pPr>
              <w:pStyle w:val="a4"/>
              <w:widowControl w:val="0"/>
              <w:spacing w:line="240" w:lineRule="auto"/>
              <w:ind w:leftChars="0" w:left="0"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</w:p>
          <w:p w14:paraId="704A349B" w14:textId="3AB9479E" w:rsidR="00DD5C06" w:rsidRDefault="009677D8" w:rsidP="009677D8">
            <w:pPr>
              <w:widowControl w:val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2. </w:t>
            </w:r>
            <w:r w:rsidR="00963EED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생성된 직원 근무형태를 구분한다.</w:t>
            </w:r>
            <w:r w:rsidR="00963EED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(</w:t>
            </w:r>
            <w:r w:rsidR="00DD5C06" w:rsidRPr="009677D8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="00963EED" w:rsidRPr="008678F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Dining Employee, DeliveryEmployee, KitchenEmployee)</w:t>
            </w:r>
          </w:p>
          <w:p w14:paraId="1EA86BDC" w14:textId="3E3EA453" w:rsidR="001406AE" w:rsidRDefault="00E41D2C" w:rsidP="001406AE">
            <w:pPr>
              <w:widowControl w:val="0"/>
              <w:ind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A. </w:t>
            </w:r>
            <w:r w:rsidR="0035532C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HOURLY_WAGE </w:t>
            </w:r>
            <w:r w:rsidR="0035532C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: int = 1950) : </w:t>
            </w:r>
            <w:r w:rsidR="0035532C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홀직원의 </w:t>
            </w:r>
            <w:r w:rsidR="001406AE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경우 시급 </w:t>
            </w:r>
            <w:r w:rsidR="001406AE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9160</w:t>
            </w:r>
            <w:r w:rsidR="001406AE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원 급여를 받게된다.</w:t>
            </w:r>
            <w:r w:rsidR="001406AE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400F6DEE" w14:textId="10FA63FD" w:rsidR="00963EED" w:rsidRDefault="001406AE" w:rsidP="001406AE">
            <w:pPr>
              <w:widowControl w:val="0"/>
              <w:ind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B. (HOURLY_WAGE : int = 15000) :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배달직원의 경우 시급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15,000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원을 받게된다.</w:t>
            </w:r>
          </w:p>
          <w:p w14:paraId="0E6CB544" w14:textId="31FB7459" w:rsidR="001406AE" w:rsidRPr="00E41D2C" w:rsidRDefault="001406AE" w:rsidP="001406AE">
            <w:pPr>
              <w:widowControl w:val="0"/>
              <w:ind w:firstLine="20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C. (HOURLY_WAGE : int = 11,000) : </w:t>
            </w:r>
            <w:r w:rsidR="00FA3B92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조리사</w:t>
            </w:r>
            <w:r w:rsidR="00FA3F3D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의 경우</w:t>
            </w:r>
            <w:r w:rsidR="00FA3B92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시급 </w:t>
            </w:r>
            <w:r w:rsidR="00FA3B92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11,000</w:t>
            </w:r>
            <w:r w:rsidR="00FA3B92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원을 받게된다.</w:t>
            </w:r>
            <w:r w:rsidR="00FA3B92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02F6A148" w14:textId="77777777" w:rsidR="003E695C" w:rsidRDefault="003E695C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</w:p>
          <w:p w14:paraId="41E09AA9" w14:textId="7B1EC531" w:rsidR="00FA3B92" w:rsidRDefault="00FA3B92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3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. </w:t>
            </w:r>
            <w:r w:rsidR="008B7C1C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최종 </w:t>
            </w:r>
            <w:r w:rsidR="00680CF0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근무형태에 따라 </w:t>
            </w:r>
            <w:r w:rsidR="00D15B11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직급을 분류한다.</w:t>
            </w:r>
          </w:p>
          <w:p w14:paraId="5442DB4C" w14:textId="436B2E5D" w:rsidR="00D15B11" w:rsidRDefault="00D15B11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A. </w:t>
            </w:r>
            <w:r w:rsidR="00E1164E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FullTimeDiningEmployee : </w:t>
            </w:r>
            <w:r w:rsidR="00E1164E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홀에서 근무하는 정직원을 의미한다.</w:t>
            </w:r>
          </w:p>
          <w:p w14:paraId="5062A854" w14:textId="07D4533B" w:rsidR="00E1164E" w:rsidRDefault="00E1164E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B. PartTimeDiningEmployee : </w:t>
            </w:r>
            <w:r w:rsidR="00910133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홀에서 근무하는 아르바이트생을 의미한다.</w:t>
            </w:r>
          </w:p>
          <w:p w14:paraId="77757515" w14:textId="2028711C" w:rsidR="00910133" w:rsidRDefault="00910133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C.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F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ullTimeDeliveryEmployee: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배달을 담당하는 </w:t>
            </w:r>
            <w:r w:rsidR="009A61BC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정직원을 의미한다.</w:t>
            </w:r>
            <w:r w:rsidR="009A61BC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5D7D1014" w14:textId="0E37AFA9" w:rsidR="009A61BC" w:rsidRDefault="009A61BC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D. PartTimeDeliveryEmployee: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배달을 담당하는 아르바이트생을 의미한다.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7612778F" w14:textId="2371E53D" w:rsidR="009A61BC" w:rsidRDefault="009A61BC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E. </w:t>
            </w:r>
            <w:r w:rsidR="00256896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FullTimeKitchenEmployee : </w:t>
            </w:r>
            <w:r w:rsidR="00E57BE8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조리를 담당하는 정직원을 의미한다.</w:t>
            </w:r>
          </w:p>
          <w:p w14:paraId="7808A987" w14:textId="736FA545" w:rsidR="00E57BE8" w:rsidRPr="009A61BC" w:rsidRDefault="00E57BE8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F.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P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artTimeKitchenEmployee : </w:t>
            </w:r>
            <w:r w:rsidR="00352DF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조리를 담당하는 </w:t>
            </w:r>
            <w:r w:rsidR="009B307F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아르바이트생을 의미한다.</w:t>
            </w:r>
          </w:p>
          <w:p w14:paraId="0858C436" w14:textId="5C1E813E" w:rsidR="003E695C" w:rsidRPr="00DE785B" w:rsidRDefault="003E695C" w:rsidP="003E695C">
            <w:pPr>
              <w:pStyle w:val="a4"/>
              <w:widowControl w:val="0"/>
              <w:spacing w:line="240" w:lineRule="auto"/>
              <w:ind w:leftChars="0" w:left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</w:p>
        </w:tc>
      </w:tr>
      <w:tr w:rsidR="00A278FC" w:rsidRPr="00155A5F" w14:paraId="4DAD4119" w14:textId="77777777" w:rsidTr="00C5184F">
        <w:trPr>
          <w:trHeight w:val="1020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5903BA74" w14:textId="77777777" w:rsidR="00A278FC" w:rsidRPr="001F0607" w:rsidRDefault="00A278FC" w:rsidP="00C5184F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vAlign w:val="center"/>
          </w:tcPr>
          <w:p w14:paraId="51AC474D" w14:textId="77777777" w:rsidR="00A278FC" w:rsidRDefault="00882EA8" w:rsidP="004C20B3">
            <w:pPr>
              <w:pStyle w:val="a4"/>
              <w:widowControl w:val="0"/>
              <w:numPr>
                <w:ilvl w:val="0"/>
                <w:numId w:val="24"/>
              </w:numPr>
              <w:autoSpaceDE w:val="0"/>
              <w:autoSpaceDN w:val="0"/>
              <w:ind w:leftChars="0" w:left="313" w:hanging="28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홀에서 근무하는 정직원을 생성하는 경우 </w:t>
            </w:r>
          </w:p>
          <w:p w14:paraId="5C6F5AFC" w14:textId="77777777" w:rsidR="00882EA8" w:rsidRDefault="00882EA8" w:rsidP="00882EA8">
            <w:pPr>
              <w:widowControl w:val="0"/>
              <w:autoSpaceDE w:val="0"/>
              <w:autoSpaceDN w:val="0"/>
              <w:ind w:left="31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1. </w:t>
            </w:r>
            <w:r w:rsidR="0045757F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CommandFactory </w:t>
            </w:r>
            <w:r w:rsidR="0045757F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클래스에서 </w:t>
            </w:r>
            <w:r w:rsidR="003B564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상속받는 </w:t>
            </w:r>
            <w:r w:rsidR="003B5647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FullTimeCommandFactory</w:t>
            </w:r>
          </w:p>
          <w:p w14:paraId="48430A18" w14:textId="4B09AF2D" w:rsidR="003B5647" w:rsidRDefault="00D9689C" w:rsidP="00EA1AB8">
            <w:pPr>
              <w:widowControl w:val="0"/>
              <w:autoSpaceDE w:val="0"/>
              <w:autoSpaceDN w:val="0"/>
              <w:ind w:left="313" w:firstLine="2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클래스에서 </w:t>
            </w:r>
            <w:r w:rsidR="00FC4E24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createOnWorkCommand() </w:t>
            </w:r>
            <w:r w:rsidR="00547DB0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정직원을 </w:t>
            </w:r>
            <w:r w:rsidR="00295927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객체를 생성한</w:t>
            </w:r>
            <w:r w:rsidR="00EA1AB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다.</w:t>
            </w:r>
          </w:p>
          <w:p w14:paraId="393F9EA1" w14:textId="77777777" w:rsidR="0054613B" w:rsidRDefault="0054613B" w:rsidP="00EA1AB8">
            <w:pPr>
              <w:widowControl w:val="0"/>
              <w:autoSpaceDE w:val="0"/>
              <w:autoSpaceDN w:val="0"/>
              <w:ind w:left="313" w:firstLine="2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</w:p>
          <w:p w14:paraId="08D81B0D" w14:textId="77777777" w:rsidR="00EA1AB8" w:rsidRDefault="00EA1AB8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 2. </w:t>
            </w:r>
            <w:r w:rsidR="0093011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D</w:t>
            </w:r>
            <w:r w:rsidR="005D2728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iningEmployee</w:t>
            </w:r>
            <w:r w:rsidR="005D2728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클래스에서 </w:t>
            </w:r>
            <w:r w:rsidR="0054613B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HOURLY_WAGE </w:t>
            </w:r>
            <w:r w:rsidR="0054613B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인스턴스를 통해 </w:t>
            </w:r>
          </w:p>
          <w:p w14:paraId="74F8D735" w14:textId="77777777" w:rsidR="0054613B" w:rsidRDefault="0054613B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   9160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원 시급이 결정된다.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</w:p>
          <w:p w14:paraId="3C6907A4" w14:textId="77777777" w:rsidR="0054613B" w:rsidRDefault="0054613B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</w:p>
          <w:p w14:paraId="2E580A98" w14:textId="77777777" w:rsidR="0054613B" w:rsidRDefault="0054613B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 3. FullTimeDiningEmployee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클래스를 통해 최종적으로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‘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홀에서 근무하는 </w:t>
            </w:r>
          </w:p>
          <w:p w14:paraId="5B405297" w14:textId="216C765B" w:rsidR="0054613B" w:rsidRPr="00EA1AB8" w:rsidRDefault="0054613B" w:rsidP="00EA1AB8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  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정직원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’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이 생성된다.</w:t>
            </w:r>
          </w:p>
        </w:tc>
      </w:tr>
    </w:tbl>
    <w:p w14:paraId="2284A04F" w14:textId="5506BA49" w:rsidR="00A278FC" w:rsidRDefault="00A278FC">
      <w:pPr>
        <w:rPr>
          <w:lang w:eastAsia="ko-KR"/>
        </w:rPr>
      </w:pPr>
    </w:p>
    <w:p w14:paraId="3E0CECEB" w14:textId="10E9B9E2" w:rsidR="0054613B" w:rsidRDefault="0054613B"/>
    <w:p w14:paraId="403AD27B" w14:textId="77777777" w:rsidR="0054613B" w:rsidRDefault="0054613B"/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297858" w14:paraId="595EE019" w14:textId="77777777" w:rsidTr="00C5184F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58308B5A" w14:textId="7F584AAD" w:rsidR="00297858" w:rsidRPr="00870C9B" w:rsidRDefault="00297858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>U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seCase</w:t>
            </w:r>
          </w:p>
        </w:tc>
      </w:tr>
      <w:tr w:rsidR="00297858" w14:paraId="3FEFAD06" w14:textId="77777777" w:rsidTr="00C5184F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27C80835" w14:textId="5ED2ED43" w:rsidR="00297858" w:rsidRPr="002D0EAA" w:rsidRDefault="00111305" w:rsidP="000F1697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 w:rsidRPr="00111305">
              <w:rPr>
                <w:rFonts w:ascii="맑은 고딕" w:eastAsia="맑은 고딕" w:hAnsi="맑은 고딕" w:cs="맑은 고딕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5CE50E43" wp14:editId="4B1AF8C3">
                  <wp:extent cx="4406630" cy="1942598"/>
                  <wp:effectExtent l="0" t="0" r="635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984" cy="1963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DFB688" w14:textId="77777777" w:rsidR="009B34D8" w:rsidRDefault="009B34D8">
      <w:pPr>
        <w:rPr>
          <w:lang w:eastAsia="ja-JP"/>
        </w:rPr>
      </w:pPr>
    </w:p>
    <w:p w14:paraId="56F994A9" w14:textId="09FB019C" w:rsidR="00B87C8A" w:rsidRDefault="00B87C8A">
      <w:pPr>
        <w:spacing w:line="60" w:lineRule="auto"/>
        <w:jc w:val="both"/>
        <w:rPr>
          <w:lang w:eastAsia="ja-JP"/>
        </w:rPr>
      </w:pPr>
      <w:r>
        <w:rPr>
          <w:lang w:eastAsia="ko-KR"/>
        </w:rPr>
        <w:br w:type="page"/>
      </w: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DD610A" w14:paraId="55F29719" w14:textId="77777777" w:rsidTr="00C5184F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326B3590" w14:textId="77777777" w:rsidR="00DD610A" w:rsidRDefault="00DD610A" w:rsidP="00C5184F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 xml:space="preserve">상태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Diagram</w:t>
            </w:r>
          </w:p>
        </w:tc>
      </w:tr>
      <w:tr w:rsidR="00DD610A" w:rsidRPr="002D0EAA" w14:paraId="277E1698" w14:textId="77777777" w:rsidTr="00C5184F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569B865A" w14:textId="77777777" w:rsidR="00DD610A" w:rsidRPr="002D0EAA" w:rsidRDefault="00DD610A" w:rsidP="00C5184F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2B358E47" wp14:editId="405A12ED">
                  <wp:extent cx="6383553" cy="8054502"/>
                  <wp:effectExtent l="0" t="0" r="5080" b="0"/>
                  <wp:docPr id="67" name="그림 67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그림 67" descr="텍스트, 모니터, 스크린샷, 화면이(가) 표시된 사진&#10;&#10;자동 생성된 설명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908" cy="847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39A498" w14:textId="6DFF5CD3" w:rsidR="00D5193A" w:rsidRDefault="00D5193A" w:rsidP="00DD610A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D5193A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3F21B0" w14:paraId="29284FAC" w14:textId="77777777" w:rsidTr="00993A73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1070EAC8" w14:textId="1CAC2FB8" w:rsidR="00AA712D" w:rsidRPr="005C1A09" w:rsidRDefault="00CF7047" w:rsidP="00DD610A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5.5.</w:t>
            </w:r>
            <w:r w:rsidR="00DF064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14458" w:type="dxa"/>
            <w:vAlign w:val="center"/>
          </w:tcPr>
          <w:p w14:paraId="56EBA511" w14:textId="77777777" w:rsidR="00AA712D" w:rsidRPr="005C1A09" w:rsidRDefault="00AA712D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48255C46" w14:textId="5A4D56B7" w:rsidR="00AF565F" w:rsidRPr="00772AE9" w:rsidRDefault="00C77C3E" w:rsidP="00C77C3E">
      <w:pPr>
        <w:autoSpaceDE w:val="0"/>
        <w:autoSpaceDN w:val="0"/>
        <w:jc w:val="center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noProof/>
          <w:color w:val="00FF00"/>
          <w:sz w:val="20"/>
          <w:szCs w:val="20"/>
          <w:lang w:eastAsia="ko-KR"/>
        </w:rPr>
        <w:drawing>
          <wp:inline distT="0" distB="0" distL="0" distR="0" wp14:anchorId="1A79BA25" wp14:editId="7DC6BE82">
            <wp:extent cx="8040644" cy="5761892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9771" cy="578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586C" w14:textId="77777777" w:rsidR="002838B7" w:rsidRDefault="002838B7" w:rsidP="00AF565F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2838B7" w:rsidSect="002838B7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pPr w:leftFromText="142" w:rightFromText="142" w:vertAnchor="text" w:horzAnchor="margin" w:tblpY="69"/>
        <w:tblW w:w="10489" w:type="dxa"/>
        <w:tblLook w:val="04A0" w:firstRow="1" w:lastRow="0" w:firstColumn="1" w:lastColumn="0" w:noHBand="0" w:noVBand="1"/>
      </w:tblPr>
      <w:tblGrid>
        <w:gridCol w:w="850"/>
        <w:gridCol w:w="9639"/>
      </w:tblGrid>
      <w:tr w:rsidR="009C3DB1" w14:paraId="375C60E9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164E1E0E" w14:textId="2A0D41E8" w:rsidR="009C3DB1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5.5.</w:t>
            </w:r>
            <w:r w:rsidR="00DF064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639" w:type="dxa"/>
            <w:vAlign w:val="center"/>
          </w:tcPr>
          <w:p w14:paraId="4DE3CDD6" w14:textId="5C1DDE41" w:rsidR="009C3DB1" w:rsidRPr="005C1A09" w:rsidRDefault="00AB5495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198B06C3" w14:textId="77777777" w:rsidR="001161CA" w:rsidRDefault="001161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390"/>
        <w:gridCol w:w="6066"/>
      </w:tblGrid>
      <w:tr w:rsidR="009C3DB1" w14:paraId="0F912644" w14:textId="77777777" w:rsidTr="00C5184F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5AC34093" w14:textId="3820AA01" w:rsidR="009C3DB1" w:rsidRPr="00DD610A" w:rsidRDefault="00337B9D" w:rsidP="00DD610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신규 직원</w:t>
            </w:r>
            <w:r w:rsidR="00B150C0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B150C0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>(</w:t>
            </w:r>
            <w:r w:rsidR="00B150C0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정직원,</w:t>
            </w:r>
            <w:r w:rsidR="00B150C0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B150C0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아르바이트생)</w:t>
            </w:r>
            <w:r w:rsidR="00B150C0"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B150C0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생성 </w:t>
            </w:r>
            <w:r w:rsidR="009C3DB1" w:rsidRPr="00DD610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</w:tr>
      <w:tr w:rsidR="009C3DB1" w14:paraId="1402233B" w14:textId="77777777" w:rsidTr="00C5184F">
        <w:tc>
          <w:tcPr>
            <w:tcW w:w="10456" w:type="dxa"/>
            <w:gridSpan w:val="2"/>
          </w:tcPr>
          <w:p w14:paraId="4E75B088" w14:textId="3C7EF412" w:rsidR="009C3DB1" w:rsidRPr="00DD610A" w:rsidRDefault="00337B9D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337B9D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6D661B2C" wp14:editId="676B1671">
                  <wp:extent cx="6293795" cy="1755653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024" cy="17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799" w14:paraId="1C344B58" w14:textId="77777777" w:rsidTr="00C5184F">
        <w:trPr>
          <w:trHeight w:val="340"/>
        </w:trPr>
        <w:tc>
          <w:tcPr>
            <w:tcW w:w="10456" w:type="dxa"/>
            <w:gridSpan w:val="2"/>
            <w:vAlign w:val="center"/>
          </w:tcPr>
          <w:p w14:paraId="13732EF7" w14:textId="77777777" w:rsidR="00932799" w:rsidRDefault="00826B65" w:rsidP="00932799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해당 클래스는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CommandFactory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클래스를 상속받는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FullTimeCommandFactory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에서 </w:t>
            </w:r>
            <w:r w:rsidR="006F49F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정직원을 생성하게되며,</w:t>
            </w:r>
          </w:p>
          <w:p w14:paraId="7FA5F1A5" w14:textId="25715F44" w:rsidR="006F49F4" w:rsidRPr="00DD610A" w:rsidRDefault="006F49F4" w:rsidP="00932799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PartTimeCommandFactory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클래스에서는 아르바이트생을 생성하게 된다.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932799" w:rsidRPr="00DD610A" w14:paraId="210D2081" w14:textId="77777777" w:rsidTr="00932799">
        <w:trPr>
          <w:trHeight w:val="340"/>
        </w:trPr>
        <w:tc>
          <w:tcPr>
            <w:tcW w:w="4390" w:type="dxa"/>
          </w:tcPr>
          <w:p w14:paraId="1694571D" w14:textId="02DE425C" w:rsidR="00932799" w:rsidRPr="00DD610A" w:rsidRDefault="006F49F4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+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createOnWorkCommand</w:t>
            </w:r>
            <w:r w:rsidR="0079263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()</w:t>
            </w:r>
          </w:p>
        </w:tc>
        <w:tc>
          <w:tcPr>
            <w:tcW w:w="6066" w:type="dxa"/>
          </w:tcPr>
          <w:p w14:paraId="53DEAFDA" w14:textId="64BB1C33" w:rsidR="00932799" w:rsidRPr="00DD610A" w:rsidRDefault="00792636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신규 직원을 </w:t>
            </w:r>
            <w:r w:rsidR="001161C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담당하는 메서드이다.</w:t>
            </w:r>
          </w:p>
        </w:tc>
      </w:tr>
      <w:tr w:rsidR="00932799" w:rsidRPr="00DD610A" w14:paraId="2B4F9DBE" w14:textId="77777777" w:rsidTr="00932799">
        <w:trPr>
          <w:trHeight w:val="340"/>
        </w:trPr>
        <w:tc>
          <w:tcPr>
            <w:tcW w:w="4390" w:type="dxa"/>
          </w:tcPr>
          <w:p w14:paraId="3CA6CE96" w14:textId="6B7338CC" w:rsidR="00932799" w:rsidRPr="001161CA" w:rsidRDefault="001161CA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+ createOffWorkCommand()</w:t>
            </w:r>
          </w:p>
        </w:tc>
        <w:tc>
          <w:tcPr>
            <w:tcW w:w="6066" w:type="dxa"/>
          </w:tcPr>
          <w:p w14:paraId="665022B0" w14:textId="4EBE2B03" w:rsidR="00932799" w:rsidRPr="00DD610A" w:rsidRDefault="001161CA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퇴사를 담당하는 메서드이다.</w:t>
            </w:r>
          </w:p>
        </w:tc>
      </w:tr>
    </w:tbl>
    <w:p w14:paraId="5C51BC13" w14:textId="77777777" w:rsidR="00AF565F" w:rsidRPr="00932799" w:rsidRDefault="00AF565F" w:rsidP="00AF565F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390"/>
        <w:gridCol w:w="6066"/>
      </w:tblGrid>
      <w:tr w:rsidR="001161CA" w:rsidRPr="00DD610A" w14:paraId="4A0BD7C3" w14:textId="77777777" w:rsidTr="00C5184F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00D016EB" w14:textId="7DE76E02" w:rsidR="001161CA" w:rsidRPr="00DD610A" w:rsidRDefault="00A23BD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직무별 직원 </w:t>
            </w:r>
            <w:r w:rsidR="001161C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 xml:space="preserve">생성 </w:t>
            </w:r>
            <w:r w:rsidR="001161CA" w:rsidRPr="00DD610A">
              <w:rPr>
                <w:rFonts w:ascii="맑은 고딕" w:eastAsia="맑은 고딕" w:hAnsi="맑은 고딕" w:hint="eastAsia"/>
                <w:b/>
                <w:color w:val="000000" w:themeColor="text1"/>
                <w:sz w:val="20"/>
                <w:szCs w:val="20"/>
                <w:lang w:eastAsia="ko-KR"/>
              </w:rPr>
              <w:t>클래스</w:t>
            </w:r>
          </w:p>
        </w:tc>
      </w:tr>
      <w:tr w:rsidR="001161CA" w:rsidRPr="00DD610A" w14:paraId="044750A6" w14:textId="77777777" w:rsidTr="00C5184F">
        <w:tc>
          <w:tcPr>
            <w:tcW w:w="10456" w:type="dxa"/>
            <w:gridSpan w:val="2"/>
          </w:tcPr>
          <w:p w14:paraId="43613BFE" w14:textId="43409BBA" w:rsidR="001161CA" w:rsidRPr="00DD610A" w:rsidRDefault="007B4DA2" w:rsidP="007B4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7B4DA2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0A2FA7A" wp14:editId="6FF9A5D0">
                  <wp:extent cx="5487705" cy="3015575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054" cy="3067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1CA" w:rsidRPr="00DD610A" w14:paraId="03683A42" w14:textId="77777777" w:rsidTr="00C5184F">
        <w:trPr>
          <w:trHeight w:val="340"/>
        </w:trPr>
        <w:tc>
          <w:tcPr>
            <w:tcW w:w="10456" w:type="dxa"/>
            <w:gridSpan w:val="2"/>
            <w:vAlign w:val="center"/>
          </w:tcPr>
          <w:p w14:paraId="35253D71" w14:textId="77777777" w:rsidR="001161CA" w:rsidRDefault="00A23BD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해당 클래스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(Dining,Delivery,Kitchen)Employee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클래스 경우 </w:t>
            </w:r>
            <w:r w:rsidR="00E13C0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시급,</w:t>
            </w:r>
            <w:r w:rsidR="00E13C04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E13C0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업무에 따라 직무가 구별된다.</w:t>
            </w:r>
            <w:r w:rsidR="00E13C04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  <w:p w14:paraId="3F323000" w14:textId="5FCF19E5" w:rsidR="00E13C04" w:rsidRPr="00DD610A" w:rsidRDefault="00E13C04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E1019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직무 선택이후 </w:t>
            </w:r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FullTimeDiningEmployee, </w:t>
            </w:r>
            <w:r w:rsidR="008078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P</w:t>
            </w:r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artTimeDiningEmployee</w:t>
            </w:r>
            <w:r w:rsidR="008078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r w:rsidR="008078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정직원,</w:t>
            </w:r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8078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아르바이트생)이 구별된다.</w:t>
            </w:r>
            <w:r w:rsidR="0080785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1161CA" w:rsidRPr="00DD610A" w14:paraId="231A7AA0" w14:textId="77777777" w:rsidTr="00C5184F">
        <w:trPr>
          <w:trHeight w:val="340"/>
        </w:trPr>
        <w:tc>
          <w:tcPr>
            <w:tcW w:w="4390" w:type="dxa"/>
          </w:tcPr>
          <w:p w14:paraId="508FA9AD" w14:textId="57006CCA" w:rsidR="001161CA" w:rsidRPr="00DD610A" w:rsidRDefault="0080785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H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OURLY_WAGE </w:t>
            </w:r>
          </w:p>
        </w:tc>
        <w:tc>
          <w:tcPr>
            <w:tcW w:w="6066" w:type="dxa"/>
          </w:tcPr>
          <w:p w14:paraId="326D386D" w14:textId="5B8FFF98" w:rsidR="001161CA" w:rsidRPr="00DD610A" w:rsidRDefault="0080785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직무별 시급을 담당한다.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1161CA" w:rsidRPr="00DD610A" w14:paraId="6CD7CE1D" w14:textId="77777777" w:rsidTr="00C5184F">
        <w:trPr>
          <w:trHeight w:val="340"/>
        </w:trPr>
        <w:tc>
          <w:tcPr>
            <w:tcW w:w="4390" w:type="dxa"/>
          </w:tcPr>
          <w:p w14:paraId="49DF1B79" w14:textId="79879F50" w:rsidR="001161CA" w:rsidRPr="00807857" w:rsidRDefault="0080785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nWork()</w:t>
            </w:r>
          </w:p>
        </w:tc>
        <w:tc>
          <w:tcPr>
            <w:tcW w:w="6066" w:type="dxa"/>
          </w:tcPr>
          <w:p w14:paraId="0F2DD883" w14:textId="12FD7E11" w:rsidR="001161CA" w:rsidRPr="00DD610A" w:rsidRDefault="00F82193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근무를 시작하는 메서드이다.</w:t>
            </w:r>
          </w:p>
        </w:tc>
      </w:tr>
      <w:tr w:rsidR="00526267" w:rsidRPr="00DD610A" w14:paraId="6A39BF69" w14:textId="77777777" w:rsidTr="00526267">
        <w:trPr>
          <w:trHeight w:val="340"/>
        </w:trPr>
        <w:tc>
          <w:tcPr>
            <w:tcW w:w="4390" w:type="dxa"/>
          </w:tcPr>
          <w:p w14:paraId="2A37CCB4" w14:textId="77777777" w:rsidR="00526267" w:rsidRPr="00807857" w:rsidRDefault="0052626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offWork()</w:t>
            </w:r>
          </w:p>
        </w:tc>
        <w:tc>
          <w:tcPr>
            <w:tcW w:w="6066" w:type="dxa"/>
          </w:tcPr>
          <w:p w14:paraId="39B4DAC6" w14:textId="77777777" w:rsidR="00526267" w:rsidRPr="00DD610A" w:rsidRDefault="0052626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근무를 종료하는 메서드이다.</w:t>
            </w:r>
          </w:p>
        </w:tc>
      </w:tr>
      <w:tr w:rsidR="00526267" w14:paraId="04A6AF22" w14:textId="77777777" w:rsidTr="00526267">
        <w:trPr>
          <w:trHeight w:val="340"/>
        </w:trPr>
        <w:tc>
          <w:tcPr>
            <w:tcW w:w="4390" w:type="dxa"/>
          </w:tcPr>
          <w:p w14:paraId="4471050C" w14:textId="77777777" w:rsidR="00526267" w:rsidRDefault="0052626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Che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c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kPassword()</w:t>
            </w:r>
          </w:p>
        </w:tc>
        <w:tc>
          <w:tcPr>
            <w:tcW w:w="6066" w:type="dxa"/>
          </w:tcPr>
          <w:p w14:paraId="3EDB7866" w14:textId="77777777" w:rsidR="00526267" w:rsidRDefault="00526267" w:rsidP="00C5184F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본인 확인을 위한 패스워드 확인 메서드이다.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1775B137" w14:textId="191C4CEC" w:rsidR="00F82193" w:rsidRPr="00526267" w:rsidRDefault="00F82193">
      <w:pPr>
        <w:rPr>
          <w:lang w:eastAsia="ko-KR"/>
        </w:rPr>
      </w:pPr>
    </w:p>
    <w:tbl>
      <w:tblPr>
        <w:tblStyle w:val="a5"/>
        <w:tblW w:w="0" w:type="auto"/>
        <w:tblInd w:w="5" w:type="dxa"/>
        <w:tblLook w:val="04A0" w:firstRow="1" w:lastRow="0" w:firstColumn="1" w:lastColumn="0" w:noHBand="0" w:noVBand="1"/>
      </w:tblPr>
      <w:tblGrid>
        <w:gridCol w:w="1056"/>
        <w:gridCol w:w="9395"/>
      </w:tblGrid>
      <w:tr w:rsidR="009F2EBD" w14:paraId="0CB18140" w14:textId="77777777" w:rsidTr="00F82193">
        <w:trPr>
          <w:trHeight w:val="557"/>
        </w:trPr>
        <w:tc>
          <w:tcPr>
            <w:tcW w:w="1056" w:type="dxa"/>
            <w:shd w:val="clear" w:color="auto" w:fill="D9D9D9" w:themeFill="background1" w:themeFillShade="D9"/>
            <w:vAlign w:val="center"/>
          </w:tcPr>
          <w:p w14:paraId="14875D7C" w14:textId="5548D332" w:rsidR="009F2EBD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5.5.</w:t>
            </w:r>
            <w:r w:rsidR="00DF064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395" w:type="dxa"/>
            <w:vAlign w:val="center"/>
          </w:tcPr>
          <w:p w14:paraId="281A1C04" w14:textId="77777777" w:rsidR="009F2EBD" w:rsidRPr="005C1A09" w:rsidRDefault="009F2EBD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10B825C8" w14:textId="77777777" w:rsidR="009F2EBD" w:rsidRDefault="009F2EBD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t xml:space="preserve"> </w:t>
      </w: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9F2EBD" w14:paraId="295D2CF6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038E1F9C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7E5F4EC1" w14:textId="42FC2D0F" w:rsidR="009F2EBD" w:rsidRPr="009E3CD3" w:rsidRDefault="009E3CD3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 조회 </w:t>
            </w:r>
          </w:p>
        </w:tc>
      </w:tr>
      <w:tr w:rsidR="009F2EBD" w14:paraId="26295954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7692B41A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7514485F" w14:textId="28E3CF5D" w:rsidR="009F2EBD" w:rsidRPr="009E3CD3" w:rsidRDefault="009F2EBD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9E3CD3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SFR-0</w:t>
            </w:r>
            <w:r w:rsidR="009E3CD3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501</w:t>
            </w:r>
          </w:p>
        </w:tc>
      </w:tr>
      <w:tr w:rsidR="009F2EBD" w14:paraId="7B76F63E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B54A5E3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196CBC0D" w14:textId="1F779BA0" w:rsidR="009F2EBD" w:rsidRPr="009E3CD3" w:rsidRDefault="008E64E5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49115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employee/EmployeeManagement.java</w:t>
            </w:r>
          </w:p>
        </w:tc>
      </w:tr>
      <w:tr w:rsidR="009F2EBD" w14:paraId="62D9B98B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DD19938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0CEFB404" w14:textId="291B9BBE" w:rsidR="009F2EBD" w:rsidRPr="009E3CD3" w:rsidRDefault="009F2EBD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9E3CD3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사장</w:t>
            </w:r>
          </w:p>
        </w:tc>
      </w:tr>
      <w:tr w:rsidR="009F2EBD" w14:paraId="4E19A791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55AFFD42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5B93BF2A" w14:textId="78651615" w:rsidR="009F2EBD" w:rsidRPr="009E3CD3" w:rsidRDefault="00787F26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현황을 조회 할</w:t>
            </w:r>
            <w:r w:rsidR="0010335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 있다.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493E4270" w14:textId="77777777" w:rsidR="009F2EBD" w:rsidRPr="00787F26" w:rsidRDefault="009F2EBD" w:rsidP="000F1697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9F2EBD" w14:paraId="706FD115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74879794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10CF0141" w14:textId="3B310925" w:rsidR="009F2EBD" w:rsidRPr="00E15CA0" w:rsidRDefault="00787F26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직원 등록 </w:t>
            </w:r>
          </w:p>
        </w:tc>
      </w:tr>
      <w:tr w:rsidR="009F2EBD" w14:paraId="564581E6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0CB514DC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19EDE3B6" w14:textId="7EC084E7" w:rsidR="009F2EBD" w:rsidRPr="00E15CA0" w:rsidRDefault="00787F26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S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FR-</w:t>
            </w:r>
            <w:r w:rsidR="00993752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0502</w:t>
            </w:r>
          </w:p>
        </w:tc>
      </w:tr>
      <w:tr w:rsidR="009F2EBD" w14:paraId="2CA38D69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43954B04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516BB8F6" w14:textId="44914AF7" w:rsidR="009F2EBD" w:rsidRPr="00536E25" w:rsidRDefault="002F6963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49115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employee/EmployeeManagement.java</w:t>
            </w:r>
          </w:p>
        </w:tc>
      </w:tr>
      <w:tr w:rsidR="009F2EBD" w14:paraId="32C7EAC5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1974B908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2DEB311D" w14:textId="14AEF63C" w:rsidR="009F2EBD" w:rsidRPr="00E15CA0" w:rsidRDefault="00993752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사장</w:t>
            </w:r>
          </w:p>
        </w:tc>
      </w:tr>
      <w:tr w:rsidR="009F2EBD" w14:paraId="04BE10B8" w14:textId="77777777" w:rsidTr="00C5184F">
        <w:tc>
          <w:tcPr>
            <w:tcW w:w="1701" w:type="dxa"/>
            <w:shd w:val="clear" w:color="auto" w:fill="D9D9D9" w:themeFill="background1" w:themeFillShade="D9"/>
          </w:tcPr>
          <w:p w14:paraId="3A865B1D" w14:textId="77777777" w:rsidR="009F2EBD" w:rsidRPr="000B3275" w:rsidRDefault="009F2EBD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4F622F51" w14:textId="0B4F00D4" w:rsidR="009F2EBD" w:rsidRPr="00E15CA0" w:rsidRDefault="00993752" w:rsidP="000F1697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 등록을 수행할 수 있다.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0A94119A" w14:textId="77777777" w:rsidR="009F2EBD" w:rsidRDefault="009F2EBD" w:rsidP="000F169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7DB0F353" w14:textId="7E9A0475" w:rsidR="009F2EBD" w:rsidRPr="00993752" w:rsidRDefault="009F2EBD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4847087" w14:textId="27DDC628" w:rsidR="009F2EBD" w:rsidRDefault="009F2EBD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62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9F2EBD" w14:paraId="71EAEC93" w14:textId="77777777" w:rsidTr="009F2EBD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17B1758F" w14:textId="20D3F43D" w:rsidR="009F2EBD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5.5.</w:t>
            </w:r>
            <w:r w:rsidR="009F2EBD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4</w:t>
            </w:r>
          </w:p>
        </w:tc>
        <w:tc>
          <w:tcPr>
            <w:tcW w:w="9635" w:type="dxa"/>
            <w:vAlign w:val="center"/>
          </w:tcPr>
          <w:p w14:paraId="0DF7AE6B" w14:textId="77777777" w:rsidR="009F2EBD" w:rsidRPr="005C1A09" w:rsidRDefault="009F2EBD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45037900" w14:textId="77777777" w:rsidR="009C3DB1" w:rsidRDefault="009C3DB1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9C3DB1" w14:paraId="7B0F30FE" w14:textId="77777777" w:rsidTr="00C5184F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5EB2590D" w14:textId="6D2456A5" w:rsidR="009C3DB1" w:rsidRPr="00E2636E" w:rsidRDefault="00E2636E" w:rsidP="00E56CFD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E2636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EmployeeManagement.java</w:t>
            </w:r>
          </w:p>
        </w:tc>
      </w:tr>
      <w:tr w:rsidR="009C3DB1" w14:paraId="3614EF21" w14:textId="77777777" w:rsidTr="00D220CA">
        <w:trPr>
          <w:trHeight w:val="7388"/>
        </w:trPr>
        <w:tc>
          <w:tcPr>
            <w:tcW w:w="10456" w:type="dxa"/>
          </w:tcPr>
          <w:p w14:paraId="7A09C44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protected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834680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createEmployee() {</w:t>
            </w:r>
          </w:p>
          <w:p w14:paraId="63BBE57B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Get employee information from console</w:t>
            </w:r>
          </w:p>
          <w:p w14:paraId="3A5F8C1B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name = Console.getInput(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"직원 이름을 등록하세요: 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7E8EBB46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password =  Console.getInput(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"직원 비밀번호를 등록하세요: 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44B379F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check name and password is not null</w:t>
            </w:r>
          </w:p>
          <w:p w14:paraId="345AFD94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if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(name ==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null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|| password ==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null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21BEF27B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System.out.println(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"Invalid input."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356918C0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</w:p>
          <w:p w14:paraId="1BE73CD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1115DBB3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Create employee</w:t>
            </w:r>
          </w:p>
          <w:p w14:paraId="0E9A227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Employee employee = Employee.builder()</w:t>
            </w:r>
          </w:p>
          <w:p w14:paraId="4A291129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.name(name)</w:t>
            </w:r>
          </w:p>
          <w:p w14:paraId="24843B3F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.password(password)</w:t>
            </w:r>
          </w:p>
          <w:p w14:paraId="7FE1A232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.build();</w:t>
            </w:r>
          </w:p>
          <w:p w14:paraId="0E184EDB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5595D03E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generate index of command slot for employee commute management</w:t>
            </w:r>
          </w:p>
          <w:p w14:paraId="6F62CC90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find empty slot</w:t>
            </w:r>
          </w:p>
          <w:p w14:paraId="3C4E9BAF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try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{</w:t>
            </w:r>
          </w:p>
          <w:p w14:paraId="2EB76DA7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CommuteManager commuteManager = CommuteManager.getInstance();</w:t>
            </w:r>
          </w:p>
          <w:p w14:paraId="4DF67AC8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834680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index = commuteManager.findEmptyIndex();</w:t>
            </w:r>
          </w:p>
          <w:p w14:paraId="03D11FB4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System.out.println(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"로그인을 위한 개인 번호는 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+ index + 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 입니다. 잊지 않게 주의하세요!"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08B9F617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employeeRepository.addEmployee(employee);</w:t>
            </w:r>
          </w:p>
          <w:p w14:paraId="61227E96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035F1D1C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catch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(NoSpaceForCommandException e) {</w:t>
            </w:r>
          </w:p>
          <w:p w14:paraId="72EC5BC3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System.err.println(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"There is no empty slot for new employee."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);</w:t>
            </w:r>
          </w:p>
          <w:p w14:paraId="70894890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</w:p>
          <w:p w14:paraId="5DB1BEE9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06F5E191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  <w:p w14:paraId="21DB20E3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RETRIEVE_EMPLOYEE{</w:t>
            </w:r>
          </w:p>
          <w:p w14:paraId="6E897A8E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@Override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Runnable getRunner() {</w:t>
            </w:r>
          </w:p>
          <w:p w14:paraId="2B2F8E7A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EmployeeManagement.getInstance()::RetrieveEmployees;</w:t>
            </w:r>
          </w:p>
          <w:p w14:paraId="5A799F95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}</w:t>
            </w:r>
          </w:p>
          <w:p w14:paraId="06EBF8FD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@Override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getName() {</w:t>
            </w:r>
          </w:p>
          <w:p w14:paraId="25BBBDEE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"직원 조회"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</w:p>
          <w:p w14:paraId="2E7219E5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}</w:t>
            </w:r>
          </w:p>
          <w:p w14:paraId="6A583623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lastRenderedPageBreak/>
              <w:t xml:space="preserve">            @Override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getDescription() {</w:t>
            </w:r>
          </w:p>
          <w:p w14:paraId="5521D5A6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"직원 목록을 조회합니다."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</w:p>
          <w:p w14:paraId="0E0E2197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}</w:t>
            </w:r>
          </w:p>
          <w:p w14:paraId="4F2B60FE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@Override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Function&lt;UserType, Boolean&gt; requireAuthentication() {</w:t>
            </w:r>
          </w:p>
          <w:p w14:paraId="4E34C085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userType -&gt; userType == UserType.ADMIN;</w:t>
            </w:r>
          </w:p>
          <w:p w14:paraId="58CA9CC2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}</w:t>
            </w:r>
          </w:p>
          <w:p w14:paraId="6FECB4A3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},</w:t>
            </w:r>
          </w:p>
          <w:p w14:paraId="66DABC36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COMMUTE_MANAGEMENT{</w:t>
            </w:r>
          </w:p>
          <w:p w14:paraId="70734C24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@Override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Runnable getRunner() {</w:t>
            </w:r>
          </w:p>
          <w:p w14:paraId="123CE9D5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CommuteManager.getInstance()::run;</w:t>
            </w:r>
          </w:p>
          <w:p w14:paraId="45E34175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}</w:t>
            </w:r>
          </w:p>
          <w:p w14:paraId="3A52FE5F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@Override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getName() {</w:t>
            </w:r>
          </w:p>
          <w:p w14:paraId="1CF54653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"출퇴근 관리"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</w:p>
          <w:p w14:paraId="0897A065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}</w:t>
            </w:r>
          </w:p>
          <w:p w14:paraId="3BF0E5AF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@Override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String getDescription() {</w:t>
            </w:r>
          </w:p>
          <w:p w14:paraId="23A83DBF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834680">
              <w:rPr>
                <w:rFonts w:ascii="맑은 고딕" w:eastAsia="맑은 고딕" w:hAnsi="맑은 고딕" w:cs="굴림체"/>
                <w:color w:val="A31515"/>
                <w:sz w:val="20"/>
                <w:lang w:eastAsia="ko-KR"/>
              </w:rPr>
              <w:t>"출퇴근 관리를 진행합니다."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</w:p>
          <w:p w14:paraId="085593B2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}</w:t>
            </w:r>
          </w:p>
          <w:p w14:paraId="560FB5D5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@Override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Function&lt;UserType, Boolean&gt; requireAuthentication() {</w:t>
            </w:r>
          </w:p>
          <w:p w14:paraId="33BF7FA0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   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userType -&gt; </w:t>
            </w:r>
            <w:r w:rsidRPr="00834680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true</w:t>
            </w: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;</w:t>
            </w:r>
          </w:p>
          <w:p w14:paraId="548FEF65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}</w:t>
            </w:r>
          </w:p>
          <w:p w14:paraId="30DFE077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</w:t>
            </w:r>
          </w:p>
          <w:p w14:paraId="17B308DA" w14:textId="77777777" w:rsidR="00834680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092D9E0C" w14:textId="14CEB0D3" w:rsidR="009C3DB1" w:rsidRPr="00834680" w:rsidRDefault="00834680" w:rsidP="00834680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굴림체" w:eastAsia="굴림체" w:hAnsi="굴림체" w:cs="굴림체"/>
                <w:color w:val="333333"/>
                <w:lang w:eastAsia="ko-KR"/>
              </w:rPr>
            </w:pPr>
            <w:r w:rsidRPr="00834680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</w:tbl>
    <w:p w14:paraId="0B9A4C0D" w14:textId="77777777" w:rsidR="009C3DB1" w:rsidRDefault="009C3DB1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B64C32F" w14:textId="6CF3A891" w:rsidR="009C3DB1" w:rsidRDefault="009C3DB1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8832E1" w14:paraId="3C00B6C4" w14:textId="77777777" w:rsidTr="00C5184F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134FC353" w14:textId="01EDFB74" w:rsidR="008832E1" w:rsidRPr="005C1A09" w:rsidRDefault="00CF704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5.5.</w:t>
            </w:r>
            <w:r w:rsidR="008832E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5</w:t>
            </w:r>
          </w:p>
        </w:tc>
        <w:tc>
          <w:tcPr>
            <w:tcW w:w="9635" w:type="dxa"/>
            <w:vAlign w:val="center"/>
          </w:tcPr>
          <w:p w14:paraId="760514ED" w14:textId="7595E341" w:rsidR="008832E1" w:rsidRPr="00FF0B21" w:rsidRDefault="008832E1" w:rsidP="000F1697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FF00"/>
                <w:sz w:val="20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  <w:r w:rsidR="00FF0B21">
              <w:rPr>
                <w:rFonts w:ascii="맑은 고딕" w:eastAsia="맑은 고딕" w:hAnsi="맑은 고딕"/>
                <w:b/>
                <w:bCs/>
                <w:color w:val="00FF00"/>
                <w:sz w:val="20"/>
                <w:szCs w:val="28"/>
                <w:lang w:eastAsia="ko-KR"/>
              </w:rPr>
              <w:t xml:space="preserve"> //</w:t>
            </w:r>
            <w:r w:rsidR="00FF0B21">
              <w:rPr>
                <w:rFonts w:ascii="맑은 고딕" w:eastAsia="맑은 고딕" w:hAnsi="맑은 고딕" w:hint="eastAsia"/>
                <w:b/>
                <w:bCs/>
                <w:color w:val="00FF00"/>
                <w:sz w:val="20"/>
                <w:szCs w:val="28"/>
                <w:lang w:eastAsia="ko-KR"/>
              </w:rPr>
              <w:t>T</w:t>
            </w:r>
            <w:r w:rsidR="00FF0B21">
              <w:rPr>
                <w:rFonts w:ascii="맑은 고딕" w:eastAsia="맑은 고딕" w:hAnsi="맑은 고딕"/>
                <w:b/>
                <w:bCs/>
                <w:color w:val="00FF00"/>
                <w:sz w:val="20"/>
                <w:szCs w:val="28"/>
                <w:lang w:eastAsia="ko-KR"/>
              </w:rPr>
              <w:t>ODO</w:t>
            </w:r>
          </w:p>
        </w:tc>
      </w:tr>
    </w:tbl>
    <w:p w14:paraId="027061FC" w14:textId="77777777" w:rsidR="00AF565F" w:rsidRDefault="00AF565F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832E1" w14:paraId="0F93151B" w14:textId="77777777" w:rsidTr="00C5184F">
        <w:tc>
          <w:tcPr>
            <w:tcW w:w="10456" w:type="dxa"/>
          </w:tcPr>
          <w:p w14:paraId="1ECE7A25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COMMUTE_MANAGEMENT{</w:t>
            </w:r>
          </w:p>
          <w:p w14:paraId="7230A824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@Override </w:t>
            </w:r>
            <w:r w:rsidRPr="00AB2AB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Runnable getRunner() {</w:t>
            </w:r>
          </w:p>
          <w:p w14:paraId="4FAF70F4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r w:rsidRPr="00AB2AB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CommuteManager.getInstance()::run;</w:t>
            </w:r>
          </w:p>
          <w:p w14:paraId="188D0E7E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}</w:t>
            </w:r>
          </w:p>
          <w:p w14:paraId="7671C70B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@Override </w:t>
            </w:r>
            <w:r w:rsidRPr="00AB2AB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String getName() {</w:t>
            </w:r>
          </w:p>
          <w:p w14:paraId="05EDF7F2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r w:rsidRPr="00AB2AB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AB2AB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"출퇴근 관리"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</w:p>
          <w:p w14:paraId="154DB7A3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}</w:t>
            </w:r>
          </w:p>
          <w:p w14:paraId="618AAEF2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@Override </w:t>
            </w:r>
            <w:r w:rsidRPr="00AB2AB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String getDescription() {</w:t>
            </w:r>
          </w:p>
          <w:p w14:paraId="206665BD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r w:rsidRPr="00AB2AB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</w:t>
            </w:r>
            <w:r w:rsidRPr="00AB2AB1">
              <w:rPr>
                <w:rFonts w:ascii="맑은 고딕" w:eastAsia="맑은 고딕" w:hAnsi="맑은 고딕" w:cs="굴림체"/>
                <w:color w:val="A31515"/>
                <w:sz w:val="20"/>
                <w:szCs w:val="20"/>
                <w:lang w:eastAsia="ko-KR"/>
              </w:rPr>
              <w:t>"출퇴근 관리를 진행합니다."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</w:p>
          <w:p w14:paraId="1359C5C0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}</w:t>
            </w:r>
          </w:p>
          <w:p w14:paraId="7604122A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@Override </w:t>
            </w:r>
            <w:r w:rsidRPr="00AB2AB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public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Function&lt;UserType, Boolean&gt; requireAuthentication() {</w:t>
            </w:r>
          </w:p>
          <w:p w14:paraId="1539D709" w14:textId="77777777" w:rsidR="00AB2AB1" w:rsidRPr="00AB2AB1" w:rsidRDefault="00AB2AB1" w:rsidP="00AB2AB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</w:pP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               </w:t>
            </w:r>
            <w:r w:rsidRPr="00AB2AB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return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 xml:space="preserve"> userType -&gt; </w:t>
            </w:r>
            <w:r w:rsidRPr="00AB2AB1">
              <w:rPr>
                <w:rFonts w:ascii="맑은 고딕" w:eastAsia="맑은 고딕" w:hAnsi="맑은 고딕" w:cs="굴림체"/>
                <w:color w:val="0000FF"/>
                <w:sz w:val="20"/>
                <w:szCs w:val="20"/>
                <w:lang w:eastAsia="ko-KR"/>
              </w:rPr>
              <w:t>true</w:t>
            </w:r>
            <w:r w:rsidRPr="00AB2AB1">
              <w:rPr>
                <w:rFonts w:ascii="맑은 고딕" w:eastAsia="맑은 고딕" w:hAnsi="맑은 고딕" w:cs="굴림체"/>
                <w:color w:val="333333"/>
                <w:sz w:val="20"/>
                <w:szCs w:val="20"/>
                <w:lang w:eastAsia="ko-KR"/>
              </w:rPr>
              <w:t>;</w:t>
            </w:r>
          </w:p>
          <w:p w14:paraId="42569B5D" w14:textId="77777777" w:rsidR="008832E1" w:rsidRPr="006B72BA" w:rsidRDefault="008832E1" w:rsidP="000F1697">
            <w:pPr>
              <w:widowControl w:val="0"/>
              <w:autoSpaceDE w:val="0"/>
              <w:autoSpaceDN w:val="0"/>
              <w:rPr>
                <w:lang w:eastAsia="ko-KR"/>
              </w:rPr>
            </w:pPr>
          </w:p>
        </w:tc>
      </w:tr>
    </w:tbl>
    <w:p w14:paraId="703B6AD0" w14:textId="211EDC33" w:rsidR="00D80A32" w:rsidRDefault="00D80A32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D6B7188" w14:textId="77777777" w:rsidR="00B21E57" w:rsidRDefault="00B21E57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CD7C2E" w14:paraId="66FDF52B" w14:textId="77777777" w:rsidTr="00F34985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07C54CE4" w14:textId="14CBDDB7" w:rsidR="00CD7C2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</w:t>
            </w:r>
            <w:r w:rsidR="00CD7C2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6</w:t>
            </w:r>
          </w:p>
        </w:tc>
        <w:tc>
          <w:tcPr>
            <w:tcW w:w="9554" w:type="dxa"/>
            <w:vAlign w:val="center"/>
          </w:tcPr>
          <w:p w14:paraId="372379A1" w14:textId="77777777" w:rsidR="00CD7C2E" w:rsidRPr="005C1A09" w:rsidRDefault="00CD7C2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직원 근퇴 변경</w:t>
            </w:r>
          </w:p>
        </w:tc>
      </w:tr>
    </w:tbl>
    <w:p w14:paraId="37B3711A" w14:textId="77777777" w:rsidR="00CD7C2E" w:rsidRPr="00596AB6" w:rsidRDefault="00CD7C2E" w:rsidP="00CD7C2E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2874"/>
        <w:gridCol w:w="7342"/>
      </w:tblGrid>
      <w:tr w:rsidR="00CD7C2E" w14:paraId="5A711D35" w14:textId="77777777" w:rsidTr="00F34985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7A06BD4C" w14:textId="77777777" w:rsidR="00CD7C2E" w:rsidRPr="001F0607" w:rsidRDefault="00CD7C2E" w:rsidP="00F34985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사용 디자인 패턴</w:t>
            </w:r>
          </w:p>
        </w:tc>
        <w:tc>
          <w:tcPr>
            <w:tcW w:w="7342" w:type="dxa"/>
            <w:vAlign w:val="center"/>
          </w:tcPr>
          <w:p w14:paraId="6F98F80E" w14:textId="77777777" w:rsidR="00CD7C2E" w:rsidRDefault="00CD7C2E" w:rsidP="00F34985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커맨드 패턴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 w:rsidRPr="00A073E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Command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A073E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pattern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CD7C2E" w14:paraId="1B457599" w14:textId="77777777" w:rsidTr="00F34985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407A584A" w14:textId="77777777" w:rsidR="00CD7C2E" w:rsidRPr="001F0607" w:rsidRDefault="00CD7C2E" w:rsidP="00F34985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 소개</w:t>
            </w:r>
          </w:p>
        </w:tc>
        <w:tc>
          <w:tcPr>
            <w:tcW w:w="7342" w:type="dxa"/>
            <w:vAlign w:val="center"/>
          </w:tcPr>
          <w:p w14:paraId="3099E726" w14:textId="77777777" w:rsidR="00CD7C2E" w:rsidRPr="00100FC7" w:rsidRDefault="00CD7C2E" w:rsidP="00F34985">
            <w:pPr>
              <w:autoSpaceDE w:val="0"/>
              <w:autoSpaceDN w:val="0"/>
              <w:jc w:val="both"/>
              <w:rPr>
                <w:color w:val="000000"/>
                <w:sz w:val="20"/>
                <w:szCs w:val="20"/>
                <w:lang w:eastAsia="ko-KR"/>
              </w:rPr>
            </w:pP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단일행위에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집중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>(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근퇴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>)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하고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그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단일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행위에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00FC7"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대한</w:t>
            </w:r>
            <w:r w:rsidRPr="00100FC7">
              <w:rPr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color w:val="000000"/>
                <w:sz w:val="20"/>
                <w:szCs w:val="20"/>
                <w:lang w:eastAsia="ko-KR"/>
              </w:rPr>
              <w:t>작업을 요청한 부분과 작업하는 쪽을 분리하며 캡슐화하여 정의한다</w:t>
            </w:r>
          </w:p>
        </w:tc>
      </w:tr>
      <w:tr w:rsidR="00CD7C2E" w14:paraId="7B0C11FB" w14:textId="77777777" w:rsidTr="00F34985">
        <w:trPr>
          <w:trHeight w:val="567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52BD2B6C" w14:textId="77777777" w:rsidR="00CD7C2E" w:rsidRPr="001F0607" w:rsidRDefault="00CD7C2E" w:rsidP="00F34985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 계획</w:t>
            </w:r>
          </w:p>
        </w:tc>
        <w:tc>
          <w:tcPr>
            <w:tcW w:w="7342" w:type="dxa"/>
            <w:vAlign w:val="center"/>
          </w:tcPr>
          <w:p w14:paraId="3E37BAF5" w14:textId="77777777" w:rsidR="00CD7C2E" w:rsidRPr="00FD7F85" w:rsidRDefault="00CD7C2E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직원의 출근과 퇴근 기능을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Invoker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통해 요청하면 직원의 종류에 따라 명령을 처리한다.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또한 직원의 직종에 따라 시급이 다르기 때문에 각 단일 행위에 따라 캡슐화한다.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 등록 기능의 팩토리 패턴과 상호작용하며 처리한다.</w:t>
            </w:r>
          </w:p>
        </w:tc>
      </w:tr>
      <w:tr w:rsidR="00CD7C2E" w14:paraId="335A4F25" w14:textId="77777777" w:rsidTr="00F34985">
        <w:trPr>
          <w:trHeight w:val="567"/>
        </w:trPr>
        <w:tc>
          <w:tcPr>
            <w:tcW w:w="10216" w:type="dxa"/>
            <w:gridSpan w:val="2"/>
            <w:shd w:val="clear" w:color="auto" w:fill="D9D9D9" w:themeFill="background1" w:themeFillShade="D9"/>
            <w:vAlign w:val="center"/>
          </w:tcPr>
          <w:p w14:paraId="191AC73E" w14:textId="77777777" w:rsidR="00CD7C2E" w:rsidRPr="001F0607" w:rsidRDefault="00CD7C2E" w:rsidP="00F34985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패턴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적용</w:t>
            </w:r>
            <w:r w:rsidRPr="001F0607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1F0607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방식</w:t>
            </w:r>
          </w:p>
        </w:tc>
      </w:tr>
      <w:tr w:rsidR="00CD7C2E" w14:paraId="044EF856" w14:textId="77777777" w:rsidTr="009135BA">
        <w:trPr>
          <w:trHeight w:val="1757"/>
        </w:trPr>
        <w:tc>
          <w:tcPr>
            <w:tcW w:w="10216" w:type="dxa"/>
            <w:gridSpan w:val="2"/>
            <w:vAlign w:val="center"/>
          </w:tcPr>
          <w:p w14:paraId="2A9B0C12" w14:textId="77777777" w:rsidR="00CD7C2E" w:rsidRPr="00A2211F" w:rsidRDefault="00CD7C2E" w:rsidP="004C20B3">
            <w:pPr>
              <w:pStyle w:val="a4"/>
              <w:widowControl w:val="0"/>
              <w:numPr>
                <w:ilvl w:val="0"/>
                <w:numId w:val="25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직원의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근퇴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동작을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관리하는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Invoker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역할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을 한다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(CommuteManager)</w:t>
            </w:r>
          </w:p>
          <w:p w14:paraId="192AC8E9" w14:textId="77777777" w:rsidR="00CD7C2E" w:rsidRPr="00267DA9" w:rsidRDefault="00CD7C2E" w:rsidP="004C20B3">
            <w:pPr>
              <w:pStyle w:val="a4"/>
              <w:widowControl w:val="0"/>
              <w:numPr>
                <w:ilvl w:val="0"/>
                <w:numId w:val="25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실행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메서드를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interface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로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선언한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Command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역할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을 한다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(CommuteCommand)</w:t>
            </w:r>
          </w:p>
          <w:p w14:paraId="196A593B" w14:textId="77777777" w:rsidR="00CD7C2E" w:rsidRPr="00267DA9" w:rsidRDefault="00CD7C2E" w:rsidP="004C20B3">
            <w:pPr>
              <w:pStyle w:val="a4"/>
              <w:widowControl w:val="0"/>
              <w:numPr>
                <w:ilvl w:val="0"/>
                <w:numId w:val="25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출근과 퇴근 기능을 실행하는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Concrete Command </w:t>
            </w:r>
            <w:r w:rsidRPr="00267DA9"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역할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>을 한다</w:t>
            </w:r>
            <w:r w:rsidRPr="00267DA9"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 (OnWorkCommand/OffWorkCommand)</w:t>
            </w:r>
          </w:p>
          <w:p w14:paraId="1FEDE3F5" w14:textId="77777777" w:rsidR="00CD7C2E" w:rsidRPr="00D22735" w:rsidRDefault="00CD7C2E" w:rsidP="004C20B3">
            <w:pPr>
              <w:pStyle w:val="a4"/>
              <w:widowControl w:val="0"/>
              <w:numPr>
                <w:ilvl w:val="0"/>
                <w:numId w:val="25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각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ConcreteCommand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를 통한 출근과 퇴근 기능을 처리하는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 xml:space="preserve">Receiver </w:t>
            </w:r>
            <w:r>
              <w:rPr>
                <w:rFonts w:ascii="맑은 고딕" w:eastAsia="맑은 고딕" w:hAnsi="맑은 고딕" w:hint="eastAsia"/>
                <w:bCs/>
                <w:color w:val="000000"/>
                <w:sz w:val="20"/>
                <w:szCs w:val="20"/>
                <w:lang w:eastAsia="ko-KR"/>
              </w:rPr>
              <w:t xml:space="preserve">역할을 한다 </w:t>
            </w:r>
            <w:r>
              <w:rPr>
                <w:rFonts w:ascii="맑은 고딕" w:eastAsia="맑은 고딕" w:hAnsi="맑은 고딕"/>
                <w:bCs/>
                <w:color w:val="000000"/>
                <w:sz w:val="20"/>
                <w:szCs w:val="20"/>
                <w:lang w:eastAsia="ko-KR"/>
              </w:rPr>
              <w:t>(CommandReceiver)</w:t>
            </w:r>
          </w:p>
        </w:tc>
      </w:tr>
      <w:tr w:rsidR="00CD7C2E" w14:paraId="69A15641" w14:textId="77777777" w:rsidTr="009135BA">
        <w:trPr>
          <w:trHeight w:val="1134"/>
        </w:trPr>
        <w:tc>
          <w:tcPr>
            <w:tcW w:w="2874" w:type="dxa"/>
            <w:shd w:val="clear" w:color="auto" w:fill="D9D9D9" w:themeFill="background1" w:themeFillShade="D9"/>
            <w:vAlign w:val="center"/>
          </w:tcPr>
          <w:p w14:paraId="6499B5E9" w14:textId="77777777" w:rsidR="00CD7C2E" w:rsidRPr="001F0607" w:rsidRDefault="00CD7C2E" w:rsidP="00F34985">
            <w:pPr>
              <w:pStyle w:val="a4"/>
              <w:widowControl w:val="0"/>
              <w:autoSpaceDE w:val="0"/>
              <w:autoSpaceDN w:val="0"/>
              <w:spacing w:line="240" w:lineRule="auto"/>
              <w:ind w:leftChars="0" w:left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1F0607"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프로젝트 적용 예시</w:t>
            </w:r>
          </w:p>
        </w:tc>
        <w:tc>
          <w:tcPr>
            <w:tcW w:w="7342" w:type="dxa"/>
            <w:vAlign w:val="center"/>
          </w:tcPr>
          <w:p w14:paraId="77E48E19" w14:textId="77777777" w:rsidR="00CD7C2E" w:rsidRPr="009B4545" w:rsidRDefault="00CD7C2E" w:rsidP="004C20B3">
            <w:pPr>
              <w:pStyle w:val="a4"/>
              <w:widowControl w:val="0"/>
              <w:numPr>
                <w:ilvl w:val="0"/>
                <w:numId w:val="17"/>
              </w:numPr>
              <w:autoSpaceDE w:val="0"/>
              <w:autoSpaceDN w:val="0"/>
              <w:spacing w:line="240" w:lineRule="auto"/>
              <w:ind w:leftChars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9B454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배달 직원이 출근 했을 때</w:t>
            </w:r>
          </w:p>
          <w:p w14:paraId="162C48D9" w14:textId="77777777" w:rsidR="00CD7C2E" w:rsidRDefault="00CD7C2E" w:rsidP="004C20B3">
            <w:pPr>
              <w:pStyle w:val="a4"/>
              <w:widowControl w:val="0"/>
              <w:numPr>
                <w:ilvl w:val="0"/>
                <w:numId w:val="26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배달 직원이 출근 기능인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onWork() </w:t>
            </w:r>
            <w:r w:rsidRPr="00EF6C43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메서드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실행한다,</w:t>
            </w:r>
          </w:p>
          <w:p w14:paraId="3BF378BC" w14:textId="77777777" w:rsidR="00CD7C2E" w:rsidRDefault="00CD7C2E" w:rsidP="004C20B3">
            <w:pPr>
              <w:pStyle w:val="a4"/>
              <w:widowControl w:val="0"/>
              <w:numPr>
                <w:ilvl w:val="0"/>
                <w:numId w:val="26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 정보를 가지고 있는 E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mployee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객체에서 배달 직원을 사용한다.</w:t>
            </w:r>
          </w:p>
          <w:p w14:paraId="066B9E37" w14:textId="77777777" w:rsidR="00CD7C2E" w:rsidRPr="00B75BE3" w:rsidRDefault="00CD7C2E" w:rsidP="004C20B3">
            <w:pPr>
              <w:pStyle w:val="a4"/>
              <w:widowControl w:val="0"/>
              <w:numPr>
                <w:ilvl w:val="0"/>
                <w:numId w:val="26"/>
              </w:numPr>
              <w:autoSpaceDE w:val="0"/>
              <w:autoSpaceDN w:val="0"/>
              <w:spacing w:line="240" w:lineRule="auto"/>
              <w:ind w:leftChars="100" w:left="643" w:hanging="403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배달 직원의 월급 데이터를 가지고 시급 계산에 이용한다.</w:t>
            </w:r>
          </w:p>
        </w:tc>
      </w:tr>
    </w:tbl>
    <w:p w14:paraId="6D76F73E" w14:textId="77777777" w:rsidR="00CD7C2E" w:rsidRDefault="00CD7C2E" w:rsidP="00CD7C2E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07F7FA7E" w14:textId="77777777" w:rsidR="00CD7C2E" w:rsidRDefault="00CD7C2E" w:rsidP="00CD7C2E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240" w:type="dxa"/>
        <w:tblLook w:val="04A0" w:firstRow="1" w:lastRow="0" w:firstColumn="1" w:lastColumn="0" w:noHBand="0" w:noVBand="1"/>
      </w:tblPr>
      <w:tblGrid>
        <w:gridCol w:w="10216"/>
      </w:tblGrid>
      <w:tr w:rsidR="00CD7C2E" w14:paraId="7E52322E" w14:textId="77777777" w:rsidTr="00F34985">
        <w:trPr>
          <w:trHeight w:val="567"/>
        </w:trPr>
        <w:tc>
          <w:tcPr>
            <w:tcW w:w="10216" w:type="dxa"/>
            <w:shd w:val="clear" w:color="auto" w:fill="D9D9D9" w:themeFill="background1" w:themeFillShade="D9"/>
            <w:vAlign w:val="center"/>
          </w:tcPr>
          <w:p w14:paraId="4F5155B7" w14:textId="77777777" w:rsidR="00CD7C2E" w:rsidRPr="00870C9B" w:rsidRDefault="00CD7C2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/>
                <w:color w:val="000000"/>
                <w:sz w:val="20"/>
                <w:szCs w:val="20"/>
                <w:lang w:eastAsia="ko-KR"/>
              </w:rPr>
              <w:t>U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0"/>
                <w:szCs w:val="20"/>
                <w:lang w:eastAsia="ko-KR"/>
              </w:rPr>
              <w:t>seCase</w:t>
            </w:r>
          </w:p>
        </w:tc>
      </w:tr>
      <w:tr w:rsidR="00CD7C2E" w14:paraId="116CF07B" w14:textId="77777777" w:rsidTr="00F34985">
        <w:trPr>
          <w:trHeight w:val="567"/>
        </w:trPr>
        <w:tc>
          <w:tcPr>
            <w:tcW w:w="10216" w:type="dxa"/>
            <w:shd w:val="clear" w:color="auto" w:fill="auto"/>
            <w:vAlign w:val="center"/>
          </w:tcPr>
          <w:p w14:paraId="325C13B6" w14:textId="77777777" w:rsidR="00CD7C2E" w:rsidRPr="002D0EAA" w:rsidRDefault="00CD7C2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 w:cs="맑은 고딕"/>
                <w:bCs/>
                <w:color w:val="BFBFBF" w:themeColor="background1" w:themeShade="BF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bCs/>
                <w:noProof/>
                <w:color w:val="BFBFBF" w:themeColor="background1" w:themeShade="BF"/>
                <w:sz w:val="20"/>
                <w:szCs w:val="20"/>
                <w:lang w:eastAsia="ko-KR"/>
              </w:rPr>
              <w:drawing>
                <wp:inline distT="0" distB="0" distL="0" distR="0" wp14:anchorId="41D8CD0A" wp14:editId="353EC98E">
                  <wp:extent cx="6245352" cy="1323163"/>
                  <wp:effectExtent l="0" t="0" r="3175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0962" cy="1326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525D7A" w14:textId="77777777" w:rsidR="00CD7C2E" w:rsidRDefault="00CD7C2E" w:rsidP="00CD7C2E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3022E014" w14:textId="77777777" w:rsidR="00B21E57" w:rsidRDefault="00B21E57" w:rsidP="00CD7C2E">
      <w:pPr>
        <w:autoSpaceDE w:val="0"/>
        <w:autoSpaceDN w:val="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p w14:paraId="44FB1A3C" w14:textId="77777777" w:rsidR="00B21E57" w:rsidRDefault="00B21E57" w:rsidP="00B21E5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br w:type="page"/>
      </w:r>
    </w:p>
    <w:p w14:paraId="5A496658" w14:textId="77777777" w:rsidR="00B21E57" w:rsidRDefault="00B21E57" w:rsidP="00B21E57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B21E57" w:rsidSect="00413A1C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5309" w:type="dxa"/>
        <w:tblInd w:w="-5" w:type="dxa"/>
        <w:tblLook w:val="04A0" w:firstRow="1" w:lastRow="0" w:firstColumn="1" w:lastColumn="0" w:noHBand="0" w:noVBand="1"/>
      </w:tblPr>
      <w:tblGrid>
        <w:gridCol w:w="851"/>
        <w:gridCol w:w="14458"/>
      </w:tblGrid>
      <w:tr w:rsidR="00D700E4" w14:paraId="69F3DD0A" w14:textId="77777777" w:rsidTr="0052628B">
        <w:trPr>
          <w:trHeight w:val="557"/>
        </w:trPr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4CE816AF" w14:textId="28E87609" w:rsidR="00B21E57" w:rsidRPr="005C1A09" w:rsidRDefault="00F9586E" w:rsidP="005810D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B21E57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14458" w:type="dxa"/>
            <w:vAlign w:val="center"/>
          </w:tcPr>
          <w:p w14:paraId="7EBB13CF" w14:textId="77777777" w:rsidR="00B21E57" w:rsidRPr="005C1A09" w:rsidRDefault="00B21E57" w:rsidP="005810DC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패턴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UML</w:t>
            </w:r>
          </w:p>
        </w:tc>
      </w:tr>
    </w:tbl>
    <w:p w14:paraId="4B73B7C0" w14:textId="724C9CFC" w:rsidR="00B21E57" w:rsidRPr="00772AE9" w:rsidRDefault="009F5B09" w:rsidP="00B21E57">
      <w:pPr>
        <w:autoSpaceDE w:val="0"/>
        <w:autoSpaceDN w:val="0"/>
        <w:jc w:val="center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 w:hint="eastAsia"/>
          <w:noProof/>
          <w:color w:val="00FF00"/>
          <w:sz w:val="20"/>
          <w:szCs w:val="20"/>
          <w:lang w:eastAsia="ko-KR"/>
        </w:rPr>
        <w:drawing>
          <wp:inline distT="0" distB="0" distL="0" distR="0" wp14:anchorId="77A5985B" wp14:editId="5837B934">
            <wp:extent cx="8343497" cy="5602310"/>
            <wp:effectExtent l="0" t="0" r="635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4192" cy="562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28E7" w14:textId="77777777" w:rsidR="00B21E57" w:rsidRDefault="00B21E57" w:rsidP="00B21E57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B21E57" w:rsidSect="002838B7">
          <w:pgSz w:w="16838" w:h="11906" w:orient="landscape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pPr w:leftFromText="142" w:rightFromText="142" w:vertAnchor="text" w:horzAnchor="margin" w:tblpY="69"/>
        <w:tblW w:w="10489" w:type="dxa"/>
        <w:tblLook w:val="04A0" w:firstRow="1" w:lastRow="0" w:firstColumn="1" w:lastColumn="0" w:noHBand="0" w:noVBand="1"/>
      </w:tblPr>
      <w:tblGrid>
        <w:gridCol w:w="850"/>
        <w:gridCol w:w="9639"/>
      </w:tblGrid>
      <w:tr w:rsidR="008508AE" w14:paraId="54735BF7" w14:textId="77777777" w:rsidTr="00F349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5078C7E6" w14:textId="519F3A28" w:rsidR="008508A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8508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</w:t>
            </w:r>
          </w:p>
        </w:tc>
        <w:tc>
          <w:tcPr>
            <w:tcW w:w="9639" w:type="dxa"/>
            <w:vAlign w:val="center"/>
          </w:tcPr>
          <w:p w14:paraId="44999EF1" w14:textId="77777777" w:rsidR="008508AE" w:rsidRPr="005C1A09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클래스</w:t>
            </w:r>
          </w:p>
        </w:tc>
      </w:tr>
    </w:tbl>
    <w:p w14:paraId="1B6A7475" w14:textId="3E606BE6" w:rsidR="008508AE" w:rsidRDefault="008508AE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023"/>
        <w:gridCol w:w="5433"/>
      </w:tblGrid>
      <w:tr w:rsidR="008508AE" w14:paraId="08263AB4" w14:textId="77777777" w:rsidTr="00F34985">
        <w:tc>
          <w:tcPr>
            <w:tcW w:w="10030" w:type="dxa"/>
            <w:gridSpan w:val="2"/>
            <w:shd w:val="clear" w:color="auto" w:fill="D9D9D9" w:themeFill="background1" w:themeFillShade="D9"/>
          </w:tcPr>
          <w:p w14:paraId="42BDD878" w14:textId="6DD966CC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동작 관리</w:t>
            </w:r>
            <w:r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8508AE" w14:paraId="431FE35C" w14:textId="77777777" w:rsidTr="00F34985">
        <w:tc>
          <w:tcPr>
            <w:tcW w:w="10030" w:type="dxa"/>
            <w:gridSpan w:val="2"/>
            <w:tcBorders>
              <w:bottom w:val="single" w:sz="4" w:space="0" w:color="auto"/>
            </w:tcBorders>
          </w:tcPr>
          <w:p w14:paraId="3DA6CD54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F206D">
              <w:rPr>
                <w:rFonts w:ascii="맑은 고딕" w:eastAsia="맑은 고딕" w:hAnsi="맑은 고딕"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3D8301D5" wp14:editId="65EA303A">
                  <wp:extent cx="6375400" cy="1728470"/>
                  <wp:effectExtent l="0" t="0" r="6350" b="508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540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8AE" w14:paraId="2643D228" w14:textId="77777777" w:rsidTr="00F34985">
        <w:trPr>
          <w:trHeight w:val="340"/>
        </w:trPr>
        <w:tc>
          <w:tcPr>
            <w:tcW w:w="4290" w:type="dxa"/>
            <w:tcBorders>
              <w:bottom w:val="single" w:sz="12" w:space="0" w:color="auto"/>
            </w:tcBorders>
            <w:vAlign w:val="center"/>
          </w:tcPr>
          <w:p w14:paraId="39622414" w14:textId="77777777" w:rsidR="008508AE" w:rsidRPr="007B6422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-</w:t>
            </w:r>
            <w:r w:rsidRPr="007B6422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MAN_EMPLOYEE : int</w:t>
            </w:r>
          </w:p>
        </w:tc>
        <w:tc>
          <w:tcPr>
            <w:tcW w:w="5740" w:type="dxa"/>
            <w:tcBorders>
              <w:bottom w:val="single" w:sz="12" w:space="0" w:color="auto"/>
            </w:tcBorders>
            <w:vAlign w:val="center"/>
          </w:tcPr>
          <w:p w14:paraId="050EDD13" w14:textId="77777777" w:rsidR="008508AE" w:rsidRPr="007B6422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최대 직원 인원 수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인원 수는 변경이 가능하다.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</w:tr>
      <w:tr w:rsidR="008508AE" w14:paraId="00BA6815" w14:textId="77777777" w:rsidTr="00F34985">
        <w:trPr>
          <w:trHeight w:val="340"/>
        </w:trPr>
        <w:tc>
          <w:tcPr>
            <w:tcW w:w="4290" w:type="dxa"/>
            <w:tcBorders>
              <w:top w:val="single" w:sz="12" w:space="0" w:color="auto"/>
            </w:tcBorders>
            <w:vAlign w:val="center"/>
          </w:tcPr>
          <w:p w14:paraId="12E22179" w14:textId="77777777" w:rsidR="008508AE" w:rsidRDefault="008508AE" w:rsidP="00F34985">
            <w:pPr>
              <w:autoSpaceDE w:val="0"/>
              <w:autoSpaceDN w:val="0"/>
              <w:ind w:left="200" w:hangingChars="100" w:hanging="2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+ </w:t>
            </w:r>
            <w:r w:rsidRPr="00F50C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setCommuteCommand</w:t>
            </w:r>
          </w:p>
          <w:p w14:paraId="082AE9BD" w14:textId="77777777" w:rsidR="008508AE" w:rsidRDefault="008508AE" w:rsidP="00F34985">
            <w:pPr>
              <w:autoSpaceDE w:val="0"/>
              <w:autoSpaceDN w:val="0"/>
              <w:ind w:leftChars="100" w:left="24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(index : int, </w:t>
            </w:r>
          </w:p>
          <w:p w14:paraId="7155B5C6" w14:textId="77777777" w:rsidR="008508AE" w:rsidRDefault="008508AE" w:rsidP="00F34985">
            <w:pPr>
              <w:autoSpaceDE w:val="0"/>
              <w:autoSpaceDN w:val="0"/>
              <w:ind w:leftChars="100" w:left="24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onWork : </w:t>
            </w:r>
            <w:r w:rsidRPr="00F50C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CommuteCommand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,</w:t>
            </w:r>
          </w:p>
          <w:p w14:paraId="002B5D07" w14:textId="77777777" w:rsidR="008508AE" w:rsidRPr="007B6422" w:rsidRDefault="008508AE" w:rsidP="00F34985">
            <w:pPr>
              <w:autoSpaceDE w:val="0"/>
              <w:autoSpaceDN w:val="0"/>
              <w:ind w:firstLineChars="100" w:firstLine="20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offWork : </w:t>
            </w:r>
            <w:r w:rsidRPr="00F50C1E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CommuteCommand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)</w:t>
            </w:r>
          </w:p>
        </w:tc>
        <w:tc>
          <w:tcPr>
            <w:tcW w:w="5740" w:type="dxa"/>
            <w:tcBorders>
              <w:top w:val="single" w:sz="12" w:space="0" w:color="auto"/>
            </w:tcBorders>
            <w:vAlign w:val="center"/>
          </w:tcPr>
          <w:p w14:paraId="1A9C7ED5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출근과 퇴근의 동작을 통해 C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ommand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를 등록하는 메서드</w:t>
            </w:r>
          </w:p>
        </w:tc>
      </w:tr>
      <w:tr w:rsidR="008508AE" w14:paraId="042CA0A3" w14:textId="77777777" w:rsidTr="00F34985">
        <w:trPr>
          <w:trHeight w:val="340"/>
        </w:trPr>
        <w:tc>
          <w:tcPr>
            <w:tcW w:w="4290" w:type="dxa"/>
            <w:vAlign w:val="center"/>
          </w:tcPr>
          <w:p w14:paraId="0A37A00A" w14:textId="77777777" w:rsidR="008508AE" w:rsidRPr="007B6422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+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o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nWork(index : int)</w:t>
            </w:r>
          </w:p>
        </w:tc>
        <w:tc>
          <w:tcPr>
            <w:tcW w:w="5740" w:type="dxa"/>
            <w:vAlign w:val="center"/>
          </w:tcPr>
          <w:p w14:paraId="13036454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출근 동작 메서드</w:t>
            </w:r>
          </w:p>
        </w:tc>
      </w:tr>
      <w:tr w:rsidR="008508AE" w14:paraId="7B16CCB0" w14:textId="77777777" w:rsidTr="00F34985">
        <w:trPr>
          <w:trHeight w:val="340"/>
        </w:trPr>
        <w:tc>
          <w:tcPr>
            <w:tcW w:w="4290" w:type="dxa"/>
            <w:vAlign w:val="center"/>
          </w:tcPr>
          <w:p w14:paraId="3F1B3E63" w14:textId="77777777" w:rsidR="008508AE" w:rsidRPr="007B6422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+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offWork(index : int)</w:t>
            </w:r>
          </w:p>
        </w:tc>
        <w:tc>
          <w:tcPr>
            <w:tcW w:w="5740" w:type="dxa"/>
            <w:vAlign w:val="center"/>
          </w:tcPr>
          <w:p w14:paraId="133533F4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퇴근 동작 메서드</w:t>
            </w:r>
          </w:p>
        </w:tc>
      </w:tr>
    </w:tbl>
    <w:p w14:paraId="34B76CDB" w14:textId="77777777" w:rsidR="008508AE" w:rsidRDefault="008508AE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AC44F80" w14:textId="77777777" w:rsidR="00C754C3" w:rsidRDefault="00C754C3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CE88D2D" w14:textId="77777777" w:rsidR="00C754C3" w:rsidRDefault="00C754C3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4265A12" w14:textId="77777777" w:rsidR="00C754C3" w:rsidRDefault="00C754C3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030"/>
      </w:tblGrid>
      <w:tr w:rsidR="008508AE" w14:paraId="234E1751" w14:textId="77777777" w:rsidTr="00F34985">
        <w:tc>
          <w:tcPr>
            <w:tcW w:w="10030" w:type="dxa"/>
            <w:shd w:val="clear" w:color="auto" w:fill="D9D9D9" w:themeFill="background1" w:themeFillShade="D9"/>
          </w:tcPr>
          <w:p w14:paraId="7BD7DD34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실행 </w:t>
            </w:r>
            <w:r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클래스</w:t>
            </w: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t>interface)</w:t>
            </w:r>
          </w:p>
        </w:tc>
      </w:tr>
      <w:tr w:rsidR="008508AE" w14:paraId="2EB994C2" w14:textId="77777777" w:rsidTr="00F34985">
        <w:tc>
          <w:tcPr>
            <w:tcW w:w="10030" w:type="dxa"/>
          </w:tcPr>
          <w:p w14:paraId="05E148FC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F206D">
              <w:rPr>
                <w:rFonts w:ascii="맑은 고딕" w:eastAsia="맑은 고딕" w:hAnsi="맑은 고딕"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644917D4" wp14:editId="63241C65">
                  <wp:extent cx="3105583" cy="2019582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83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8AE" w14:paraId="4FC52B90" w14:textId="77777777" w:rsidTr="00FC5843">
        <w:trPr>
          <w:trHeight w:val="340"/>
        </w:trPr>
        <w:tc>
          <w:tcPr>
            <w:tcW w:w="10030" w:type="dxa"/>
            <w:vAlign w:val="center"/>
          </w:tcPr>
          <w:p w14:paraId="208CAC92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실행 명령문을 가지고 있는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Command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역할을 하는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interface 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클래스</w:t>
            </w:r>
          </w:p>
        </w:tc>
      </w:tr>
    </w:tbl>
    <w:p w14:paraId="5A251AF0" w14:textId="77777777" w:rsidR="008508AE" w:rsidRPr="00AF206D" w:rsidRDefault="008508AE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C874B0B" w14:textId="5E5A4B7D" w:rsidR="00C754C3" w:rsidRDefault="00C754C3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390"/>
        <w:gridCol w:w="5640"/>
      </w:tblGrid>
      <w:tr w:rsidR="008508AE" w14:paraId="152B9AAC" w14:textId="77777777" w:rsidTr="00F34985">
        <w:tc>
          <w:tcPr>
            <w:tcW w:w="10030" w:type="dxa"/>
            <w:gridSpan w:val="2"/>
            <w:shd w:val="clear" w:color="auto" w:fill="D9D9D9" w:themeFill="background1" w:themeFillShade="D9"/>
          </w:tcPr>
          <w:p w14:paraId="4D56C760" w14:textId="5E9C4693" w:rsidR="008508AE" w:rsidRPr="007B6422" w:rsidRDefault="00C754C3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lastRenderedPageBreak/>
              <w:t xml:space="preserve">근퇴 </w:t>
            </w:r>
            <w:r w:rsidR="002E3B7B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설정</w:t>
            </w:r>
            <w:r w:rsidR="008508AE"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8508AE" w14:paraId="6853DCE5" w14:textId="77777777" w:rsidTr="00F34985">
        <w:tc>
          <w:tcPr>
            <w:tcW w:w="10030" w:type="dxa"/>
            <w:gridSpan w:val="2"/>
          </w:tcPr>
          <w:p w14:paraId="44D9886F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F206D">
              <w:rPr>
                <w:rFonts w:ascii="맑은 고딕" w:eastAsia="맑은 고딕" w:hAnsi="맑은 고딕"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7B623C9C" wp14:editId="02BC186C">
                  <wp:extent cx="5058481" cy="2800741"/>
                  <wp:effectExtent l="0" t="0" r="889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481" cy="280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8AE" w14:paraId="14ECE046" w14:textId="77777777" w:rsidTr="00F34985">
        <w:trPr>
          <w:trHeight w:val="340"/>
        </w:trPr>
        <w:tc>
          <w:tcPr>
            <w:tcW w:w="4390" w:type="dxa"/>
            <w:vAlign w:val="center"/>
          </w:tcPr>
          <w:p w14:paraId="744E1D79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OnWorkCommand</w:t>
            </w:r>
          </w:p>
          <w:p w14:paraId="73CD9474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(receiver : CommandReceiver)</w:t>
            </w:r>
          </w:p>
        </w:tc>
        <w:tc>
          <w:tcPr>
            <w:tcW w:w="5640" w:type="dxa"/>
            <w:vAlign w:val="center"/>
          </w:tcPr>
          <w:p w14:paraId="30C51CC1" w14:textId="77777777" w:rsidR="008508AE" w:rsidRPr="007B6422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출근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Command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메서드</w:t>
            </w:r>
          </w:p>
        </w:tc>
      </w:tr>
      <w:tr w:rsidR="008508AE" w14:paraId="075877D2" w14:textId="77777777" w:rsidTr="00F34985">
        <w:trPr>
          <w:trHeight w:val="340"/>
        </w:trPr>
        <w:tc>
          <w:tcPr>
            <w:tcW w:w="4390" w:type="dxa"/>
            <w:vAlign w:val="center"/>
          </w:tcPr>
          <w:p w14:paraId="5E648DD5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OffWorkCommand</w:t>
            </w:r>
          </w:p>
          <w:p w14:paraId="52A20B41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(receiver : CommandReceiver)</w:t>
            </w:r>
          </w:p>
        </w:tc>
        <w:tc>
          <w:tcPr>
            <w:tcW w:w="5640" w:type="dxa"/>
            <w:vAlign w:val="center"/>
          </w:tcPr>
          <w:p w14:paraId="2D96A584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퇴근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Command</w:t>
            </w: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 메서드</w:t>
            </w:r>
          </w:p>
        </w:tc>
      </w:tr>
    </w:tbl>
    <w:p w14:paraId="67F975F9" w14:textId="77777777" w:rsidR="008508AE" w:rsidRPr="00AF206D" w:rsidRDefault="008508AE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82FC49F" w14:textId="77777777" w:rsidR="008508AE" w:rsidRPr="00AF206D" w:rsidRDefault="008508AE" w:rsidP="008508AE">
      <w:pPr>
        <w:autoSpaceDE w:val="0"/>
        <w:autoSpaceDN w:val="0"/>
        <w:ind w:leftChars="200" w:left="48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390"/>
        <w:gridCol w:w="6066"/>
      </w:tblGrid>
      <w:tr w:rsidR="008508AE" w14:paraId="3764F697" w14:textId="77777777" w:rsidTr="00F34985">
        <w:tc>
          <w:tcPr>
            <w:tcW w:w="10456" w:type="dxa"/>
            <w:gridSpan w:val="2"/>
            <w:shd w:val="clear" w:color="auto" w:fill="D9D9D9" w:themeFill="background1" w:themeFillShade="D9"/>
          </w:tcPr>
          <w:p w14:paraId="0B96E893" w14:textId="10198199" w:rsidR="008508AE" w:rsidRPr="007B6422" w:rsidRDefault="00654974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>직원</w:t>
            </w:r>
            <w:r w:rsidR="008508AE" w:rsidRPr="007B6422">
              <w:rPr>
                <w:rFonts w:ascii="맑은 고딕" w:eastAsia="맑은 고딕" w:hAnsi="맑은 고딕" w:hint="eastAsia"/>
                <w:b/>
                <w:color w:val="000000"/>
                <w:sz w:val="20"/>
                <w:szCs w:val="20"/>
                <w:lang w:eastAsia="ko-KR"/>
              </w:rPr>
              <w:t xml:space="preserve"> 클래스</w:t>
            </w:r>
          </w:p>
        </w:tc>
      </w:tr>
      <w:tr w:rsidR="008508AE" w14:paraId="4D071677" w14:textId="77777777" w:rsidTr="00F34985">
        <w:tc>
          <w:tcPr>
            <w:tcW w:w="10456" w:type="dxa"/>
            <w:gridSpan w:val="2"/>
            <w:tcBorders>
              <w:bottom w:val="single" w:sz="4" w:space="0" w:color="auto"/>
            </w:tcBorders>
          </w:tcPr>
          <w:p w14:paraId="3754D89F" w14:textId="77777777" w:rsidR="008508AE" w:rsidRPr="007B6422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AF206D">
              <w:rPr>
                <w:rFonts w:ascii="맑은 고딕" w:eastAsia="맑은 고딕" w:hAnsi="맑은 고딕"/>
                <w:noProof/>
                <w:color w:val="000000"/>
                <w:sz w:val="20"/>
                <w:szCs w:val="20"/>
                <w:lang w:eastAsia="ko-KR"/>
              </w:rPr>
              <w:drawing>
                <wp:inline distT="0" distB="0" distL="0" distR="0" wp14:anchorId="0501A282" wp14:editId="2AC3FC58">
                  <wp:extent cx="5868219" cy="3096057"/>
                  <wp:effectExtent l="0" t="0" r="0" b="9525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8219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08AE" w14:paraId="0867FEA7" w14:textId="77777777" w:rsidTr="00F34985">
        <w:trPr>
          <w:trHeight w:val="340"/>
        </w:trPr>
        <w:tc>
          <w:tcPr>
            <w:tcW w:w="4390" w:type="dxa"/>
            <w:tcBorders>
              <w:bottom w:val="single" w:sz="12" w:space="0" w:color="auto"/>
            </w:tcBorders>
            <w:vAlign w:val="center"/>
          </w:tcPr>
          <w:p w14:paraId="23F5B0BE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+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 HOURLY_WAGE : int</w:t>
            </w:r>
          </w:p>
        </w:tc>
        <w:tc>
          <w:tcPr>
            <w:tcW w:w="6066" w:type="dxa"/>
            <w:tcBorders>
              <w:bottom w:val="single" w:sz="12" w:space="0" w:color="auto"/>
            </w:tcBorders>
            <w:vAlign w:val="center"/>
          </w:tcPr>
          <w:p w14:paraId="238A36E0" w14:textId="77777777" w:rsidR="008508AE" w:rsidRPr="007B6422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직원의 분류에 따라 달라지는 월급 값</w:t>
            </w:r>
          </w:p>
        </w:tc>
      </w:tr>
      <w:tr w:rsidR="008508AE" w14:paraId="22B53516" w14:textId="77777777" w:rsidTr="00F34985">
        <w:trPr>
          <w:trHeight w:val="340"/>
        </w:trPr>
        <w:tc>
          <w:tcPr>
            <w:tcW w:w="4390" w:type="dxa"/>
            <w:tcBorders>
              <w:top w:val="single" w:sz="12" w:space="0" w:color="auto"/>
            </w:tcBorders>
            <w:vAlign w:val="center"/>
          </w:tcPr>
          <w:p w14:paraId="18A106E4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eliveryEmployee </w:t>
            </w: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6066" w:type="dxa"/>
            <w:tcBorders>
              <w:top w:val="single" w:sz="12" w:space="0" w:color="auto"/>
            </w:tcBorders>
            <w:vAlign w:val="center"/>
          </w:tcPr>
          <w:p w14:paraId="74921179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배달 직원 클래스</w:t>
            </w:r>
          </w:p>
        </w:tc>
      </w:tr>
      <w:tr w:rsidR="008508AE" w14:paraId="46E432BB" w14:textId="77777777" w:rsidTr="00F34985">
        <w:trPr>
          <w:trHeight w:val="340"/>
        </w:trPr>
        <w:tc>
          <w:tcPr>
            <w:tcW w:w="4390" w:type="dxa"/>
            <w:vAlign w:val="center"/>
          </w:tcPr>
          <w:p w14:paraId="1CC256A6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DiningEmployee </w:t>
            </w: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6066" w:type="dxa"/>
            <w:vAlign w:val="center"/>
          </w:tcPr>
          <w:p w14:paraId="6682E6FC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홀 직원 클래스</w:t>
            </w:r>
          </w:p>
        </w:tc>
      </w:tr>
      <w:tr w:rsidR="008508AE" w14:paraId="24572068" w14:textId="77777777" w:rsidTr="00F34985">
        <w:trPr>
          <w:trHeight w:val="340"/>
        </w:trPr>
        <w:tc>
          <w:tcPr>
            <w:tcW w:w="4390" w:type="dxa"/>
            <w:vAlign w:val="center"/>
          </w:tcPr>
          <w:p w14:paraId="3B7AF9F7" w14:textId="77777777" w:rsidR="008508AE" w:rsidRPr="004252A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4252A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 xml:space="preserve">KitchenEmployee </w:t>
            </w:r>
            <w:r w:rsidRPr="004252A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6066" w:type="dxa"/>
            <w:vAlign w:val="center"/>
          </w:tcPr>
          <w:p w14:paraId="77D43DE3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주방 직원 클래스</w:t>
            </w:r>
          </w:p>
        </w:tc>
      </w:tr>
    </w:tbl>
    <w:p w14:paraId="03BA4842" w14:textId="77777777" w:rsidR="00B21E57" w:rsidRDefault="00B21E57" w:rsidP="00B21E5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064" w:type="dxa"/>
        <w:tblInd w:w="421" w:type="dxa"/>
        <w:tblLook w:val="04A0" w:firstRow="1" w:lastRow="0" w:firstColumn="1" w:lastColumn="0" w:noHBand="0" w:noVBand="1"/>
      </w:tblPr>
      <w:tblGrid>
        <w:gridCol w:w="850"/>
        <w:gridCol w:w="9214"/>
      </w:tblGrid>
      <w:tr w:rsidR="008508AE" w14:paraId="45F6159A" w14:textId="77777777" w:rsidTr="00F349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1C72B56A" w14:textId="2547A24B" w:rsidR="008508A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8508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214" w:type="dxa"/>
            <w:vAlign w:val="center"/>
          </w:tcPr>
          <w:p w14:paraId="77A66824" w14:textId="77777777" w:rsidR="008508AE" w:rsidRPr="005C1A09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기능 설명</w:t>
            </w:r>
          </w:p>
        </w:tc>
      </w:tr>
    </w:tbl>
    <w:p w14:paraId="0CA79DC6" w14:textId="14182229" w:rsidR="008508AE" w:rsidRDefault="008508AE" w:rsidP="008508AE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FF00"/>
          <w:sz w:val="20"/>
          <w:szCs w:val="20"/>
          <w:lang w:eastAsia="ko-KR"/>
        </w:rPr>
        <w:t xml:space="preserve"> </w:t>
      </w: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8508AE" w14:paraId="4C61C50F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7117AB04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3408B057" w14:textId="7AA2C6DD" w:rsidR="008508AE" w:rsidRPr="00A9764C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FF00"/>
                <w:sz w:val="20"/>
                <w:szCs w:val="20"/>
                <w:lang w:eastAsia="ko-KR"/>
              </w:rPr>
            </w:pPr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근퇴</w:t>
            </w:r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조회</w:t>
            </w:r>
          </w:p>
        </w:tc>
      </w:tr>
      <w:tr w:rsidR="008508AE" w14:paraId="670145E5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5DD1A6EA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4EFD5060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SFR-0504</w:t>
            </w:r>
          </w:p>
        </w:tc>
      </w:tr>
      <w:tr w:rsidR="008508AE" w14:paraId="7FD730B8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36E345EC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47FE3F82" w14:textId="152AA041" w:rsidR="008508AE" w:rsidRPr="00536E25" w:rsidRDefault="00F528E0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employee/EmployeeManagement.java</w:t>
            </w:r>
          </w:p>
        </w:tc>
      </w:tr>
      <w:tr w:rsidR="008508AE" w14:paraId="37FAE823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7D750285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0CEE95F1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8508AE" w14:paraId="179512F9" w14:textId="77777777" w:rsidTr="00F34985">
        <w:tc>
          <w:tcPr>
            <w:tcW w:w="1701" w:type="dxa"/>
            <w:shd w:val="clear" w:color="auto" w:fill="D9D9D9" w:themeFill="background1" w:themeFillShade="D9"/>
          </w:tcPr>
          <w:p w14:paraId="2FA8594A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687625CD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직원이 근퇴 변경하기 전에 자신의 현재 근무 상황을 출력하여 확인한다.</w:t>
            </w:r>
          </w:p>
        </w:tc>
      </w:tr>
    </w:tbl>
    <w:p w14:paraId="2C51BABD" w14:textId="7CE33CEF" w:rsidR="008508AE" w:rsidRDefault="008508AE" w:rsidP="008508AE">
      <w:pPr>
        <w:autoSpaceDE w:val="0"/>
        <w:autoSpaceDN w:val="0"/>
        <w:ind w:leftChars="200" w:left="480" w:firstLineChars="200" w:firstLine="400"/>
        <w:rPr>
          <w:rFonts w:ascii="맑은 고딕" w:eastAsia="맑은 고딕" w:hAnsi="맑은 고딕"/>
          <w:color w:val="00FF00"/>
          <w:sz w:val="20"/>
          <w:szCs w:val="20"/>
          <w:lang w:eastAsia="ko-KR"/>
        </w:rPr>
      </w:pPr>
    </w:p>
    <w:tbl>
      <w:tblPr>
        <w:tblStyle w:val="a5"/>
        <w:tblW w:w="0" w:type="auto"/>
        <w:tblInd w:w="421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701"/>
        <w:gridCol w:w="8334"/>
      </w:tblGrid>
      <w:tr w:rsidR="008508AE" w14:paraId="50A10734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6D72A9D5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소주제</w:t>
            </w:r>
          </w:p>
        </w:tc>
        <w:tc>
          <w:tcPr>
            <w:tcW w:w="8334" w:type="dxa"/>
          </w:tcPr>
          <w:p w14:paraId="62EA468A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근퇴</w:t>
            </w:r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 </w:t>
            </w:r>
            <w:r w:rsidRPr="00E565A5"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변경</w:t>
            </w:r>
          </w:p>
        </w:tc>
      </w:tr>
      <w:tr w:rsidR="008508AE" w14:paraId="0847A01A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4C9E4562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I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D</w:t>
            </w:r>
          </w:p>
        </w:tc>
        <w:tc>
          <w:tcPr>
            <w:tcW w:w="8334" w:type="dxa"/>
          </w:tcPr>
          <w:p w14:paraId="6ED8A53A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 w:rsidRPr="00E565A5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SFR-050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5</w:t>
            </w:r>
          </w:p>
        </w:tc>
      </w:tr>
      <w:tr w:rsidR="008508AE" w14:paraId="773A2E8C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3ED5CD01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클래스</w:t>
            </w:r>
          </w:p>
        </w:tc>
        <w:tc>
          <w:tcPr>
            <w:tcW w:w="8334" w:type="dxa"/>
          </w:tcPr>
          <w:p w14:paraId="2B2664C0" w14:textId="77777777" w:rsidR="008508AE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출근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: </w:t>
            </w:r>
            <w:r w:rsidRPr="00863B8A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employee/commute/command/OffWorkCommand.java</w:t>
            </w:r>
          </w:p>
          <w:p w14:paraId="7AF3D4DD" w14:textId="77777777" w:rsidR="008508AE" w:rsidRPr="00536E25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 xml:space="preserve">퇴근 </w:t>
            </w:r>
            <w:r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 xml:space="preserve">: </w:t>
            </w:r>
            <w:r w:rsidRPr="00863B8A"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  <w:t>employee/commute/command/OnWorkCommand.java</w:t>
            </w:r>
          </w:p>
        </w:tc>
      </w:tr>
      <w:tr w:rsidR="008508AE" w14:paraId="7149E08E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0E18B244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A</w:t>
            </w:r>
            <w:r w:rsidRPr="000B3275"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  <w:t>ctor</w:t>
            </w:r>
          </w:p>
        </w:tc>
        <w:tc>
          <w:tcPr>
            <w:tcW w:w="8334" w:type="dxa"/>
          </w:tcPr>
          <w:p w14:paraId="647B827D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</w:t>
            </w:r>
          </w:p>
        </w:tc>
      </w:tr>
      <w:tr w:rsidR="008508AE" w14:paraId="02278690" w14:textId="77777777" w:rsidTr="00F34985">
        <w:tc>
          <w:tcPr>
            <w:tcW w:w="1701" w:type="dxa"/>
            <w:shd w:val="clear" w:color="auto" w:fill="D9D9D9" w:themeFill="background1" w:themeFillShade="D9"/>
            <w:vAlign w:val="center"/>
          </w:tcPr>
          <w:p w14:paraId="3A389E0C" w14:textId="77777777" w:rsidR="008508AE" w:rsidRPr="000B3275" w:rsidRDefault="008508A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  <w:szCs w:val="20"/>
                <w:lang w:eastAsia="ko-KR"/>
              </w:rPr>
            </w:pPr>
            <w:r w:rsidRPr="000B3275"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szCs w:val="20"/>
                <w:lang w:eastAsia="ko-KR"/>
              </w:rPr>
              <w:t>목적</w:t>
            </w:r>
          </w:p>
        </w:tc>
        <w:tc>
          <w:tcPr>
            <w:tcW w:w="8334" w:type="dxa"/>
          </w:tcPr>
          <w:p w14:paraId="291412F2" w14:textId="77777777" w:rsidR="008508AE" w:rsidRPr="00E15CA0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color w:val="00000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/>
                <w:sz w:val="20"/>
                <w:szCs w:val="20"/>
                <w:lang w:eastAsia="ko-KR"/>
              </w:rPr>
              <w:t>직원이 출근 또는 퇴근 시 자신의 근무 상황을 변경한다.</w:t>
            </w:r>
          </w:p>
        </w:tc>
      </w:tr>
    </w:tbl>
    <w:p w14:paraId="1DB116B3" w14:textId="77777777" w:rsidR="00B21E57" w:rsidRDefault="00B21E57" w:rsidP="00B21E5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62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8508AE" w14:paraId="19D480C1" w14:textId="77777777" w:rsidTr="00F349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6E8B8A15" w14:textId="067B2B12" w:rsidR="008508A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8508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.4</w:t>
            </w:r>
          </w:p>
        </w:tc>
        <w:tc>
          <w:tcPr>
            <w:tcW w:w="9635" w:type="dxa"/>
            <w:vAlign w:val="center"/>
          </w:tcPr>
          <w:p w14:paraId="7A3D3984" w14:textId="77777777" w:rsidR="008508AE" w:rsidRPr="005C1A09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주요 코드</w:t>
            </w:r>
          </w:p>
        </w:tc>
      </w:tr>
    </w:tbl>
    <w:p w14:paraId="729912D6" w14:textId="34A585F3" w:rsidR="008508AE" w:rsidRDefault="008508AE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8508AE" w14:paraId="6DA86101" w14:textId="77777777" w:rsidTr="00F34985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542013E7" w14:textId="77777777" w:rsidR="008508AE" w:rsidRPr="005874C9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7C26EE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CommuteManager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75BEB81D" w14:textId="77777777" w:rsidTr="00F34985">
        <w:tc>
          <w:tcPr>
            <w:tcW w:w="10456" w:type="dxa"/>
          </w:tcPr>
          <w:p w14:paraId="6F9E4644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CommuteManager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implements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Manager {</w:t>
            </w:r>
          </w:p>
          <w:p w14:paraId="25FA95EA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MAX_EMPLOYEE = 10;</w:t>
            </w:r>
          </w:p>
          <w:p w14:paraId="19560B8D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CommuteCommand[] onWorkCommands 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OnWorkCommand[MAX_EMPLOYEE];</w:t>
            </w:r>
          </w:p>
          <w:p w14:paraId="1505D606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final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CommuteCommand[] offWorkCommands 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OffWorkCommand[MAX_EMPLOYEE];</w:t>
            </w:r>
          </w:p>
          <w:p w14:paraId="1BF067B1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70C6BE06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// Use singleton pattern</w:t>
            </w:r>
          </w:p>
          <w:p w14:paraId="1374EC63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static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CommuteManager instance 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CommuteManager();</w:t>
            </w:r>
          </w:p>
          <w:p w14:paraId="079D3D5A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static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CommuteManager getInstance() {</w:t>
            </w:r>
          </w:p>
          <w:p w14:paraId="36475FB1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if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(instance ==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null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) {</w:t>
            </w:r>
          </w:p>
          <w:p w14:paraId="6B2ED367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    instance =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new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CommuteManager();</w:t>
            </w:r>
          </w:p>
          <w:p w14:paraId="7E7108E8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}</w:t>
            </w:r>
          </w:p>
          <w:p w14:paraId="516F9B19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return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instance;</w:t>
            </w:r>
          </w:p>
          <w:p w14:paraId="419E00CC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65916F78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176E34E0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77030F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77030F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setCommuteCommand(</w:t>
            </w:r>
            <w:r w:rsidRPr="0077030F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int</w:t>
            </w: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index, CommuteCommand onWorkCommand, CommuteCommand offWorkCommand) {</w:t>
            </w:r>
          </w:p>
          <w:p w14:paraId="79EF2686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onWorkCommands[index] = onWorkCommand;</w:t>
            </w:r>
          </w:p>
          <w:p w14:paraId="66A5E8E0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offWorkCommands[index] = offWorkCommand;</w:t>
            </w:r>
          </w:p>
          <w:p w14:paraId="05E3BF82" w14:textId="77777777" w:rsidR="008508AE" w:rsidRPr="0077030F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77030F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0D368172" w14:textId="77777777" w:rsidR="008508AE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…</w:t>
            </w:r>
            <w:r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중략</w:t>
            </w:r>
          </w:p>
          <w:p w14:paraId="7F10B41F" w14:textId="77777777" w:rsidR="008508AE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>
              <w:rPr>
                <w:rFonts w:ascii="맑은 고딕" w:eastAsia="맑은 고딕" w:hAnsi="맑은 고딕" w:cs="굴림체" w:hint="eastAsia"/>
                <w:color w:val="333333"/>
                <w:sz w:val="20"/>
                <w:lang w:eastAsia="ko-KR"/>
              </w:rPr>
              <w:t>}</w:t>
            </w:r>
          </w:p>
          <w:p w14:paraId="3EDB14EE" w14:textId="77777777" w:rsidR="008508AE" w:rsidRPr="00AF023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 w:val="0"/>
              <w:autoSpaceDN w:val="0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</w:tc>
      </w:tr>
    </w:tbl>
    <w:p w14:paraId="30AA1F95" w14:textId="77777777" w:rsidR="004272B2" w:rsidRDefault="004272B2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BB4BBFF" w14:textId="77777777" w:rsidR="004272B2" w:rsidRDefault="004272B2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8508AE" w14:paraId="1A7C610D" w14:textId="77777777" w:rsidTr="00F34985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098A521A" w14:textId="77777777" w:rsidR="008508AE" w:rsidRPr="005874C9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1F251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lastRenderedPageBreak/>
              <w:t>CommuteCommand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7357C8B2" w14:textId="77777777" w:rsidTr="00F34985">
        <w:tc>
          <w:tcPr>
            <w:tcW w:w="10456" w:type="dxa"/>
          </w:tcPr>
          <w:p w14:paraId="30A3ECA4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1BBA1CE8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This class work as a command role on command pattern.</w:t>
            </w:r>
          </w:p>
          <w:p w14:paraId="4DF3B524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execute() method is used to execute the command.</w:t>
            </w:r>
          </w:p>
          <w:p w14:paraId="1978FD26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519450D4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interface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CommuteCommand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{</w:t>
            </w:r>
          </w:p>
          <w:p w14:paraId="41EDAD6E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56233BB0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This method is used to execute the command.</w:t>
            </w:r>
          </w:p>
          <w:p w14:paraId="20B5A9E7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Please override this method and javadoc on each concrete command.</w:t>
            </w:r>
          </w:p>
          <w:p w14:paraId="7443CA06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67AA307A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execute();</w:t>
            </w:r>
          </w:p>
          <w:p w14:paraId="0712B288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</w:tbl>
    <w:p w14:paraId="09BB44D6" w14:textId="77777777" w:rsidR="008508AE" w:rsidRDefault="008508AE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499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99"/>
      </w:tblGrid>
      <w:tr w:rsidR="008508AE" w14:paraId="405A7073" w14:textId="77777777" w:rsidTr="004272B2">
        <w:trPr>
          <w:trHeight w:val="356"/>
        </w:trPr>
        <w:tc>
          <w:tcPr>
            <w:tcW w:w="10499" w:type="dxa"/>
            <w:shd w:val="clear" w:color="auto" w:fill="D9D9D9" w:themeFill="background1" w:themeFillShade="D9"/>
            <w:vAlign w:val="center"/>
          </w:tcPr>
          <w:p w14:paraId="704C7611" w14:textId="77777777" w:rsidR="008508AE" w:rsidRPr="005874C9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07799D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OnWorkCommand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0F23975A" w14:textId="77777777" w:rsidTr="004272B2">
        <w:trPr>
          <w:trHeight w:val="2880"/>
        </w:trPr>
        <w:tc>
          <w:tcPr>
            <w:tcW w:w="10499" w:type="dxa"/>
          </w:tcPr>
          <w:p w14:paraId="6898B26F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07799D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OnWorkCommand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implements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CommuteCommand{</w:t>
            </w:r>
          </w:p>
          <w:p w14:paraId="4502312D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CommandReceiver receiver;</w:t>
            </w:r>
          </w:p>
          <w:p w14:paraId="002577EC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387653C7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@Override</w:t>
            </w:r>
          </w:p>
          <w:p w14:paraId="2E78D83B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07799D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07799D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execute() {</w:t>
            </w:r>
          </w:p>
          <w:p w14:paraId="6D0C169D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receiver.onWork();</w:t>
            </w:r>
          </w:p>
          <w:p w14:paraId="03CC744F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5596A422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  <w:tr w:rsidR="008508AE" w14:paraId="2B56CF4F" w14:textId="77777777" w:rsidTr="004272B2">
        <w:trPr>
          <w:trHeight w:val="356"/>
        </w:trPr>
        <w:tc>
          <w:tcPr>
            <w:tcW w:w="10499" w:type="dxa"/>
            <w:shd w:val="clear" w:color="auto" w:fill="D9D9D9" w:themeFill="background1" w:themeFillShade="D9"/>
            <w:vAlign w:val="center"/>
          </w:tcPr>
          <w:p w14:paraId="637219DB" w14:textId="77777777" w:rsidR="008508AE" w:rsidRPr="0007799D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</w:pPr>
            <w:r w:rsidRPr="0007799D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O</w:t>
            </w:r>
            <w:r>
              <w:rPr>
                <w:rFonts w:ascii="맑은 고딕" w:eastAsia="맑은 고딕" w:hAnsi="맑은 고딕" w:hint="eastAsia"/>
                <w:b/>
                <w:bCs/>
                <w:color w:val="000000"/>
                <w:sz w:val="20"/>
                <w:lang w:eastAsia="ko-KR"/>
              </w:rPr>
              <w:t>f</w:t>
            </w:r>
            <w:r>
              <w:rPr>
                <w:rFonts w:ascii="맑은 고딕" w:eastAsia="맑은 고딕" w:hAnsi="맑은 고딕"/>
                <w:b/>
                <w:bCs/>
                <w:color w:val="000000"/>
                <w:sz w:val="20"/>
                <w:lang w:eastAsia="ko-KR"/>
              </w:rPr>
              <w:t>f</w:t>
            </w:r>
            <w:r w:rsidRPr="0007799D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WorkCommand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0074C917" w14:textId="77777777" w:rsidTr="004272B2">
        <w:trPr>
          <w:trHeight w:val="2896"/>
        </w:trPr>
        <w:tc>
          <w:tcPr>
            <w:tcW w:w="10499" w:type="dxa"/>
          </w:tcPr>
          <w:p w14:paraId="3C5BE0FE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class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FD3EDA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OffWorkCommand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implements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CommuteCommand{</w:t>
            </w:r>
          </w:p>
          <w:p w14:paraId="2BD33B34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private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CommandReceiver receiver;</w:t>
            </w:r>
          </w:p>
          <w:p w14:paraId="619305F1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</w:p>
          <w:p w14:paraId="6057D666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@Override</w:t>
            </w:r>
          </w:p>
          <w:p w14:paraId="24C8FDD1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FD3EDA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FD3EDA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execute() {</w:t>
            </w:r>
          </w:p>
          <w:p w14:paraId="4DBE10F1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    receiver.offWork();</w:t>
            </w:r>
          </w:p>
          <w:p w14:paraId="0F9CDB79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}</w:t>
            </w:r>
          </w:p>
          <w:p w14:paraId="0F9C7658" w14:textId="77777777" w:rsidR="008508AE" w:rsidRPr="00FD3EDA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FD3EDA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</w:tbl>
    <w:p w14:paraId="1B5336E6" w14:textId="77777777" w:rsidR="004272B2" w:rsidRDefault="004272B2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580B71C" w14:textId="77777777" w:rsidR="004272B2" w:rsidRDefault="004272B2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0456"/>
      </w:tblGrid>
      <w:tr w:rsidR="008508AE" w14:paraId="28F41303" w14:textId="77777777" w:rsidTr="00F34985">
        <w:tc>
          <w:tcPr>
            <w:tcW w:w="10456" w:type="dxa"/>
            <w:shd w:val="clear" w:color="auto" w:fill="D9D9D9" w:themeFill="background1" w:themeFillShade="D9"/>
            <w:vAlign w:val="center"/>
          </w:tcPr>
          <w:p w14:paraId="626DCA3B" w14:textId="77777777" w:rsidR="008508AE" w:rsidRPr="005874C9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</w:pPr>
            <w:r w:rsidRPr="004C73FF">
              <w:rPr>
                <w:rFonts w:ascii="맑은 고딕" w:eastAsia="맑은 고딕" w:hAnsi="맑은 고딕"/>
                <w:b/>
                <w:color w:val="000000"/>
                <w:sz w:val="20"/>
                <w:szCs w:val="20"/>
                <w:lang w:eastAsia="ko-KR"/>
              </w:rPr>
              <w:lastRenderedPageBreak/>
              <w:t>CommandReceiver</w:t>
            </w:r>
            <w:r w:rsidRPr="005874C9">
              <w:rPr>
                <w:rFonts w:ascii="맑은 고딕" w:eastAsia="맑은 고딕" w:hAnsi="맑은 고딕"/>
                <w:b/>
                <w:bCs/>
                <w:color w:val="000000"/>
                <w:sz w:val="20"/>
              </w:rPr>
              <w:t>.java</w:t>
            </w:r>
          </w:p>
        </w:tc>
      </w:tr>
      <w:tr w:rsidR="008508AE" w14:paraId="7C68FB79" w14:textId="77777777" w:rsidTr="00F34985">
        <w:tc>
          <w:tcPr>
            <w:tcW w:w="10456" w:type="dxa"/>
          </w:tcPr>
          <w:p w14:paraId="368A2685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6CF47A48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This class work as a command role on command pattern.</w:t>
            </w:r>
          </w:p>
          <w:p w14:paraId="7A03FE4F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 execute() method is used to execute the command.</w:t>
            </w:r>
          </w:p>
          <w:p w14:paraId="06401B1B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*/</w:t>
            </w:r>
          </w:p>
          <w:p w14:paraId="645C9EC4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interface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CommuteCommand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{</w:t>
            </w:r>
          </w:p>
          <w:p w14:paraId="5043BBBD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>/**</w:t>
            </w:r>
          </w:p>
          <w:p w14:paraId="51862923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This method is used to execute the command.</w:t>
            </w:r>
          </w:p>
          <w:p w14:paraId="22E4F7A3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 Please override this method and javadoc on each concrete command.</w:t>
            </w:r>
          </w:p>
          <w:p w14:paraId="44FCEC79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008000"/>
                <w:sz w:val="20"/>
                <w:lang w:eastAsia="ko-KR"/>
              </w:rPr>
              <w:t xml:space="preserve">     */</w:t>
            </w:r>
          </w:p>
          <w:p w14:paraId="3608CA01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   </w:t>
            </w:r>
            <w:r w:rsidRPr="001F2519">
              <w:rPr>
                <w:rFonts w:ascii="맑은 고딕" w:eastAsia="맑은 고딕" w:hAnsi="맑은 고딕" w:cs="굴림체"/>
                <w:color w:val="0000FF"/>
                <w:sz w:val="20"/>
                <w:lang w:eastAsia="ko-KR"/>
              </w:rPr>
              <w:t>public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</w:t>
            </w:r>
            <w:r w:rsidRPr="001F2519">
              <w:rPr>
                <w:rFonts w:ascii="맑은 고딕" w:eastAsia="맑은 고딕" w:hAnsi="맑은 고딕" w:cs="굴림체"/>
                <w:color w:val="2B91AF"/>
                <w:sz w:val="20"/>
                <w:lang w:eastAsia="ko-KR"/>
              </w:rPr>
              <w:t>void</w:t>
            </w: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 xml:space="preserve"> execute();</w:t>
            </w:r>
          </w:p>
          <w:p w14:paraId="0A3A5F5C" w14:textId="77777777" w:rsidR="008508AE" w:rsidRPr="001F2519" w:rsidRDefault="008508AE" w:rsidP="00F34985">
            <w:pPr>
              <w:widowControl w:val="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</w:pPr>
            <w:r w:rsidRPr="001F2519">
              <w:rPr>
                <w:rFonts w:ascii="맑은 고딕" w:eastAsia="맑은 고딕" w:hAnsi="맑은 고딕" w:cs="굴림체"/>
                <w:color w:val="333333"/>
                <w:sz w:val="20"/>
                <w:lang w:eastAsia="ko-KR"/>
              </w:rPr>
              <w:t>}</w:t>
            </w:r>
          </w:p>
        </w:tc>
      </w:tr>
    </w:tbl>
    <w:p w14:paraId="3E1FC98F" w14:textId="77777777" w:rsidR="00B21E57" w:rsidRDefault="00B21E57" w:rsidP="00B21E5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4844FC9" w14:textId="77777777" w:rsidR="00B21E57" w:rsidRDefault="00B21E57" w:rsidP="00B21E5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pPr w:leftFromText="142" w:rightFromText="142" w:vertAnchor="text" w:horzAnchor="margin" w:tblpY="56"/>
        <w:tblW w:w="10485" w:type="dxa"/>
        <w:tblLook w:val="04A0" w:firstRow="1" w:lastRow="0" w:firstColumn="1" w:lastColumn="0" w:noHBand="0" w:noVBand="1"/>
      </w:tblPr>
      <w:tblGrid>
        <w:gridCol w:w="850"/>
        <w:gridCol w:w="9635"/>
      </w:tblGrid>
      <w:tr w:rsidR="008508AE" w14:paraId="6F2B13A7" w14:textId="77777777" w:rsidTr="00F34985">
        <w:trPr>
          <w:trHeight w:val="557"/>
        </w:trPr>
        <w:tc>
          <w:tcPr>
            <w:tcW w:w="850" w:type="dxa"/>
            <w:shd w:val="clear" w:color="auto" w:fill="D9D9D9" w:themeFill="background1" w:themeFillShade="D9"/>
            <w:vAlign w:val="center"/>
          </w:tcPr>
          <w:p w14:paraId="42F5ADE2" w14:textId="56061C0D" w:rsidR="008508AE" w:rsidRPr="005C1A09" w:rsidRDefault="00F9586E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5.6</w:t>
            </w:r>
            <w:r w:rsidR="008508AE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.5</w:t>
            </w:r>
          </w:p>
        </w:tc>
        <w:tc>
          <w:tcPr>
            <w:tcW w:w="9635" w:type="dxa"/>
            <w:vAlign w:val="center"/>
          </w:tcPr>
          <w:p w14:paraId="661C851A" w14:textId="77777777" w:rsidR="008508AE" w:rsidRPr="005C1A09" w:rsidRDefault="008508AE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결과 화면</w:t>
            </w:r>
          </w:p>
        </w:tc>
      </w:tr>
    </w:tbl>
    <w:p w14:paraId="629DEC5F" w14:textId="77777777" w:rsidR="008508AE" w:rsidRDefault="008508AE" w:rsidP="008508AE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508AE" w14:paraId="28AAC22E" w14:textId="77777777" w:rsidTr="00F34985">
        <w:tc>
          <w:tcPr>
            <w:tcW w:w="10456" w:type="dxa"/>
            <w:shd w:val="clear" w:color="auto" w:fill="D9D9D9" w:themeFill="background1" w:themeFillShade="D9"/>
          </w:tcPr>
          <w:p w14:paraId="449BD0EC" w14:textId="77777777" w:rsidR="008508AE" w:rsidRPr="00551161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551161">
              <w:rPr>
                <w:rFonts w:ascii="맑은 고딕" w:eastAsia="맑은 고딕" w:hAnsi="맑은 고딕" w:hint="eastAsia"/>
                <w:b/>
                <w:color w:val="000000"/>
                <w:sz w:val="20"/>
                <w:lang w:eastAsia="ko-KR"/>
              </w:rPr>
              <w:t>출근 등록</w:t>
            </w:r>
          </w:p>
        </w:tc>
      </w:tr>
      <w:tr w:rsidR="008508AE" w14:paraId="39B61B0E" w14:textId="77777777" w:rsidTr="00F34985">
        <w:tc>
          <w:tcPr>
            <w:tcW w:w="10456" w:type="dxa"/>
          </w:tcPr>
          <w:p w14:paraId="39E82D63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등록할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부여된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개인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번호를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통해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/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확인을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해주시기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바랍니다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1B21FE2B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1.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</w:t>
            </w:r>
          </w:p>
          <w:p w14:paraId="02206AE0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2.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</w:t>
            </w:r>
          </w:p>
          <w:p w14:paraId="30B0D025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1</w:t>
            </w:r>
          </w:p>
          <w:p w14:paraId="0A2DDAD6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등록을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위해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등록할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개인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번호를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입력해주세요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1C31017C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0</w:t>
            </w:r>
          </w:p>
          <w:p w14:paraId="1F12BF4D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Please enter password: </w:t>
            </w:r>
          </w:p>
          <w:p w14:paraId="2D41AADD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password</w:t>
            </w:r>
          </w:p>
          <w:p w14:paraId="4B44BB79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Password is correct</w:t>
            </w:r>
          </w:p>
          <w:p w14:paraId="26D8ECF9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헬멧을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쓰고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있습니까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?(Y/N): </w:t>
            </w:r>
            <w:r w:rsidRPr="004B13E0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Y</w:t>
            </w:r>
          </w:p>
          <w:p w14:paraId="6B07C207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주유가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정상적으로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되어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있습니까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?(Y/N): </w:t>
            </w:r>
            <w:r w:rsidRPr="004B13E0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Y</w:t>
            </w:r>
          </w:p>
          <w:p w14:paraId="23AB81E1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GPS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가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정상적으로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작동하고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있습니까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?(Y/N): </w:t>
            </w:r>
            <w:r w:rsidRPr="004B13E0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Y</w:t>
            </w:r>
          </w:p>
          <w:p w14:paraId="05A2479E" w14:textId="77777777" w:rsidR="008508AE" w:rsidRPr="004B13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속도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제한기가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정상적으로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작동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4B13E0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중입니까</w:t>
            </w:r>
            <w:r w:rsidRPr="004B13E0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?(Y/N): </w:t>
            </w:r>
            <w:r w:rsidRPr="004B13E0">
              <w:rPr>
                <w:rFonts w:ascii="맑은 고딕" w:eastAsia="맑은 고딕" w:hAnsi="맑은 고딕"/>
                <w:bCs/>
                <w:color w:val="00B050"/>
                <w:sz w:val="20"/>
                <w:lang w:eastAsia="ko-KR"/>
              </w:rPr>
              <w:t>Y</w:t>
            </w:r>
          </w:p>
          <w:p w14:paraId="3DA238B0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Delivery Employee </w:t>
            </w:r>
            <w:r w:rsidRPr="002B6249">
              <w:rPr>
                <w:rFonts w:ascii="맑은 고딕" w:eastAsia="맑은 고딕" w:hAnsi="맑은 고딕" w:hint="eastAsia"/>
                <w:b/>
                <w:color w:val="000000"/>
                <w:sz w:val="20"/>
                <w:lang w:eastAsia="ko-KR"/>
              </w:rPr>
              <w:t>정우성</w:t>
            </w:r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 is on work</w:t>
            </w:r>
          </w:p>
          <w:p w14:paraId="13658BEF" w14:textId="77777777" w:rsidR="008508AE" w:rsidRDefault="008508AE" w:rsidP="00F34985">
            <w:pPr>
              <w:widowControl w:val="0"/>
              <w:autoSpaceDE w:val="0"/>
              <w:autoSpaceDN w:val="0"/>
              <w:rPr>
                <w:lang w:eastAsia="ko-KR"/>
              </w:rPr>
            </w:pPr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Current time : 2022-06-11T17:49:19.258337700</w:t>
            </w:r>
          </w:p>
        </w:tc>
      </w:tr>
    </w:tbl>
    <w:p w14:paraId="1A38A9A7" w14:textId="77777777" w:rsidR="008508AE" w:rsidRDefault="008508AE" w:rsidP="008508AE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pPr w:leftFromText="142" w:rightFromText="142" w:vertAnchor="text" w:horzAnchor="margin" w:tblpY="19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508AE" w14:paraId="1345C462" w14:textId="77777777" w:rsidTr="00F34985">
        <w:tc>
          <w:tcPr>
            <w:tcW w:w="10456" w:type="dxa"/>
            <w:shd w:val="clear" w:color="auto" w:fill="D9D9D9" w:themeFill="background1" w:themeFillShade="D9"/>
          </w:tcPr>
          <w:p w14:paraId="0AD11CAD" w14:textId="77777777" w:rsidR="008508AE" w:rsidRPr="00551161" w:rsidRDefault="008508AE" w:rsidP="00F34985">
            <w:pPr>
              <w:widowControl w:val="0"/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551161">
              <w:rPr>
                <w:rFonts w:ascii="맑은 고딕" w:eastAsia="맑은 고딕" w:hAnsi="맑은 고딕" w:hint="eastAsia"/>
                <w:b/>
                <w:color w:val="000000"/>
                <w:sz w:val="20"/>
                <w:lang w:eastAsia="ko-KR"/>
              </w:rPr>
              <w:t>출근 등록</w:t>
            </w:r>
          </w:p>
        </w:tc>
      </w:tr>
      <w:tr w:rsidR="008508AE" w14:paraId="5404F160" w14:textId="77777777" w:rsidTr="00F34985">
        <w:tc>
          <w:tcPr>
            <w:tcW w:w="10456" w:type="dxa"/>
          </w:tcPr>
          <w:p w14:paraId="768BAB88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등록할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때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부여된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개인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번호를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통해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/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확인을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해주시기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바랍니다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674068A1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1.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출근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</w:t>
            </w:r>
          </w:p>
          <w:p w14:paraId="2CFADBCE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2.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</w:t>
            </w:r>
          </w:p>
          <w:p w14:paraId="2ECF3638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2</w:t>
            </w:r>
          </w:p>
          <w:p w14:paraId="5E5FC7A7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퇴근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등록을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위해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등록할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개인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번호를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 </w:t>
            </w:r>
            <w:r w:rsidRPr="002B6249">
              <w:rPr>
                <w:rFonts w:ascii="맑은 고딕" w:eastAsia="맑은 고딕" w:hAnsi="맑은 고딕" w:hint="eastAsia"/>
                <w:bCs/>
                <w:color w:val="000000"/>
                <w:sz w:val="20"/>
                <w:lang w:eastAsia="ko-KR"/>
              </w:rPr>
              <w:t>입력해주세요</w:t>
            </w: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.</w:t>
            </w:r>
          </w:p>
          <w:p w14:paraId="1B7B2C2F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1</w:t>
            </w:r>
          </w:p>
          <w:p w14:paraId="5F5ACABC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 xml:space="preserve">Please enter password: </w:t>
            </w:r>
          </w:p>
          <w:p w14:paraId="392068F6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B050"/>
                <w:sz w:val="20"/>
                <w:lang w:eastAsia="ko-KR"/>
              </w:rPr>
              <w:t>password</w:t>
            </w:r>
          </w:p>
          <w:p w14:paraId="2B6776F7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  <w:t>Password is correct</w:t>
            </w:r>
          </w:p>
          <w:p w14:paraId="3B4BB427" w14:textId="77777777" w:rsidR="008508AE" w:rsidRPr="00F528E0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F528E0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Delivery Employee </w:t>
            </w:r>
            <w:r w:rsidRPr="00F528E0">
              <w:rPr>
                <w:rFonts w:ascii="맑은 고딕" w:eastAsia="맑은 고딕" w:hAnsi="맑은 고딕" w:hint="eastAsia"/>
                <w:b/>
                <w:color w:val="000000"/>
                <w:sz w:val="20"/>
                <w:lang w:eastAsia="ko-KR"/>
              </w:rPr>
              <w:t>이순신</w:t>
            </w:r>
            <w:r w:rsidRPr="00F528E0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 xml:space="preserve"> is off work</w:t>
            </w:r>
          </w:p>
          <w:p w14:paraId="624B0E83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Work time : 00:00:24</w:t>
            </w:r>
          </w:p>
          <w:p w14:paraId="7478A954" w14:textId="77777777" w:rsidR="008508AE" w:rsidRPr="002B6249" w:rsidRDefault="008508AE" w:rsidP="00F34985">
            <w:pPr>
              <w:widowControl w:val="0"/>
              <w:autoSpaceDE w:val="0"/>
              <w:autoSpaceDN w:val="0"/>
              <w:rPr>
                <w:rFonts w:ascii="맑은 고딕" w:eastAsia="맑은 고딕" w:hAnsi="맑은 고딕"/>
                <w:bCs/>
                <w:color w:val="000000"/>
                <w:sz w:val="20"/>
                <w:lang w:eastAsia="ko-KR"/>
              </w:rPr>
            </w:pPr>
            <w:r w:rsidRPr="002B6249">
              <w:rPr>
                <w:rFonts w:ascii="맑은 고딕" w:eastAsia="맑은 고딕" w:hAnsi="맑은 고딕"/>
                <w:b/>
                <w:color w:val="000000"/>
                <w:sz w:val="20"/>
                <w:lang w:eastAsia="ko-KR"/>
              </w:rPr>
              <w:t>Wage : 0</w:t>
            </w:r>
          </w:p>
        </w:tc>
      </w:tr>
    </w:tbl>
    <w:p w14:paraId="327DB230" w14:textId="22206CC0" w:rsidR="00AF565F" w:rsidRDefault="00AF565F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452DCA" w14:paraId="598EE7FF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039E7382" w14:textId="0B350367" w:rsidR="00452DCA" w:rsidRPr="005C1A09" w:rsidRDefault="00452DCA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B85CC0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6</w:t>
            </w:r>
          </w:p>
        </w:tc>
        <w:tc>
          <w:tcPr>
            <w:tcW w:w="9781" w:type="dxa"/>
            <w:vAlign w:val="center"/>
          </w:tcPr>
          <w:p w14:paraId="70C1E584" w14:textId="1DD5C7E0" w:rsidR="00452DCA" w:rsidRPr="005C1A09" w:rsidRDefault="00452DCA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다이어그램</w:t>
            </w:r>
          </w:p>
        </w:tc>
      </w:tr>
    </w:tbl>
    <w:p w14:paraId="10A9D434" w14:textId="77777777" w:rsidR="00452DCA" w:rsidRDefault="00452DCA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452DCA" w14:paraId="251D00BA" w14:textId="77777777" w:rsidTr="0091022D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5E3E7F98" w14:textId="0128DAFA" w:rsidR="00452DCA" w:rsidRPr="005C1A09" w:rsidRDefault="00B85CC0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6</w:t>
            </w:r>
            <w:r w:rsidR="00452DCA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B30F0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</w:t>
            </w:r>
          </w:p>
        </w:tc>
        <w:tc>
          <w:tcPr>
            <w:tcW w:w="9554" w:type="dxa"/>
            <w:vAlign w:val="center"/>
          </w:tcPr>
          <w:p w14:paraId="1EB1C69C" w14:textId="5D9C7F27" w:rsidR="00452DCA" w:rsidRPr="005C1A09" w:rsidRDefault="00F54A8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U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seCase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다이어그램</w:t>
            </w:r>
          </w:p>
        </w:tc>
      </w:tr>
    </w:tbl>
    <w:p w14:paraId="5E8AD137" w14:textId="77777777" w:rsidR="0004294A" w:rsidRDefault="0004294A" w:rsidP="000F1697">
      <w:pPr>
        <w:autoSpaceDE w:val="0"/>
        <w:autoSpaceDN w:val="0"/>
        <w:rPr>
          <w:lang w:eastAsia="ko-KR"/>
        </w:rPr>
      </w:pPr>
    </w:p>
    <w:tbl>
      <w:tblPr>
        <w:tblStyle w:val="a5"/>
        <w:tblW w:w="10177" w:type="dxa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91022D" w14:paraId="4B9C616E" w14:textId="77777777" w:rsidTr="0004294A">
        <w:tc>
          <w:tcPr>
            <w:tcW w:w="10177" w:type="dxa"/>
            <w:shd w:val="clear" w:color="auto" w:fill="D9D9D9" w:themeFill="background1" w:themeFillShade="D9"/>
          </w:tcPr>
          <w:p w14:paraId="38E88754" w14:textId="74E2500A" w:rsidR="0091022D" w:rsidRPr="00243619" w:rsidRDefault="0091022D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4361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A</w:t>
            </w:r>
            <w:r w:rsidRPr="00243619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ctor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관계</w:t>
            </w:r>
          </w:p>
        </w:tc>
      </w:tr>
      <w:tr w:rsidR="0091022D" w14:paraId="7F7D7826" w14:textId="77777777" w:rsidTr="0004294A">
        <w:tc>
          <w:tcPr>
            <w:tcW w:w="10177" w:type="dxa"/>
          </w:tcPr>
          <w:p w14:paraId="4952907A" w14:textId="7BF51EE6" w:rsidR="0091022D" w:rsidRDefault="003F1D0D" w:rsidP="00730DB9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5AF4AF4" wp14:editId="30DB2D9C">
                  <wp:extent cx="3915410" cy="3915410"/>
                  <wp:effectExtent l="0" t="0" r="8890" b="889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410" cy="391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022D" w14:paraId="7C338B77" w14:textId="77777777" w:rsidTr="004272B2">
        <w:trPr>
          <w:trHeight w:val="283"/>
        </w:trPr>
        <w:tc>
          <w:tcPr>
            <w:tcW w:w="10177" w:type="dxa"/>
            <w:vAlign w:val="center"/>
          </w:tcPr>
          <w:p w14:paraId="0B775639" w14:textId="4E4D549A" w:rsidR="00347825" w:rsidRPr="003A0E38" w:rsidRDefault="007D4811" w:rsidP="00675A0E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U</w:t>
            </w:r>
            <w:r w:rsidRPr="003A0E38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seCase</w:t>
            </w: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에 사용되는 </w:t>
            </w:r>
            <w:r w:rsidRPr="003A0E38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Actor</w:t>
            </w: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의 관계를 나타낸다</w:t>
            </w:r>
          </w:p>
        </w:tc>
      </w:tr>
      <w:tr w:rsidR="007D4811" w14:paraId="31EF4D0B" w14:textId="77777777" w:rsidTr="0004294A">
        <w:trPr>
          <w:trHeight w:val="491"/>
        </w:trPr>
        <w:tc>
          <w:tcPr>
            <w:tcW w:w="10177" w:type="dxa"/>
          </w:tcPr>
          <w:p w14:paraId="0DD6A319" w14:textId="77777777" w:rsidR="007D4811" w:rsidRDefault="007D4811" w:rsidP="00547CCA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BE49EE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사</w:t>
            </w:r>
            <w:r w:rsidRPr="00BE49E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용자 엑터는 직원과 사장으로 이루어진다</w:t>
            </w:r>
          </w:p>
          <w:p w14:paraId="7E3B9C11" w14:textId="77777777" w:rsidR="007D4811" w:rsidRDefault="007D4811" w:rsidP="00547CCA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사용자는 직원과 사장을 포함하는 엑터이다</w:t>
            </w:r>
          </w:p>
          <w:p w14:paraId="0AA3332F" w14:textId="4FDF3BE6" w:rsidR="007D4811" w:rsidRPr="00BE49EE" w:rsidRDefault="007D4811" w:rsidP="00547CCA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보조 엑터는 유지보수 담당자를 가지고 있다</w:t>
            </w:r>
          </w:p>
        </w:tc>
      </w:tr>
    </w:tbl>
    <w:p w14:paraId="64B19FEF" w14:textId="1EAF4C21" w:rsidR="0091022D" w:rsidRPr="0091022D" w:rsidRDefault="0091022D" w:rsidP="009679C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6085A6A" w14:textId="77777777" w:rsidR="0091022D" w:rsidRDefault="0091022D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9679CC" w14:paraId="4CABD4DA" w14:textId="77777777" w:rsidTr="00CC55CB">
        <w:tc>
          <w:tcPr>
            <w:tcW w:w="10177" w:type="dxa"/>
            <w:shd w:val="clear" w:color="auto" w:fill="D9D9D9" w:themeFill="background1" w:themeFillShade="D9"/>
          </w:tcPr>
          <w:p w14:paraId="23D565B7" w14:textId="354E4E32" w:rsidR="009679CC" w:rsidRPr="00243619" w:rsidRDefault="001B7805" w:rsidP="009679C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 xml:space="preserve">각 </w:t>
            </w:r>
            <w:r w:rsidR="00243619" w:rsidRPr="0024361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A</w:t>
            </w:r>
            <w:r w:rsidR="00243619" w:rsidRPr="00243619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ctor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의</w:t>
            </w:r>
            <w:r w:rsidR="00243619" w:rsidRPr="0024361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기능</w:t>
            </w:r>
            <w:r w:rsidR="00D4509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D4509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</w:p>
        </w:tc>
      </w:tr>
      <w:tr w:rsidR="009679CC" w14:paraId="7819008C" w14:textId="77777777" w:rsidTr="00CC55CB">
        <w:tc>
          <w:tcPr>
            <w:tcW w:w="10177" w:type="dxa"/>
          </w:tcPr>
          <w:p w14:paraId="771191F3" w14:textId="16C95161" w:rsidR="00584FF0" w:rsidRDefault="00E7193C" w:rsidP="002002FB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E7193C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B988829" wp14:editId="01AB480B">
                  <wp:extent cx="3284855" cy="6040877"/>
                  <wp:effectExtent l="0" t="0" r="4445" b="4445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b="38218"/>
                          <a:stretch/>
                        </pic:blipFill>
                        <pic:spPr bwMode="auto">
                          <a:xfrm>
                            <a:off x="0" y="0"/>
                            <a:ext cx="3284855" cy="6040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7193C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443BCF8" wp14:editId="2AC90B77">
                  <wp:extent cx="2558375" cy="2617883"/>
                  <wp:effectExtent l="0" t="0" r="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t="62080"/>
                          <a:stretch/>
                        </pic:blipFill>
                        <pic:spPr bwMode="auto">
                          <a:xfrm>
                            <a:off x="0" y="0"/>
                            <a:ext cx="2692823" cy="2755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79CC" w14:paraId="437B18DA" w14:textId="77777777" w:rsidTr="00CC55CB">
        <w:tc>
          <w:tcPr>
            <w:tcW w:w="10177" w:type="dxa"/>
          </w:tcPr>
          <w:p w14:paraId="72370300" w14:textId="1CEF0345" w:rsidR="009679CC" w:rsidRPr="003A0E38" w:rsidRDefault="000B6FEA" w:rsidP="00434A0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A0E38">
              <w:rPr>
                <w:rFonts w:ascii="맑은 고딕" w:eastAsia="맑은 고딕" w:hAnsi="맑은 고딕" w:cs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각</w:t>
            </w: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A</w:t>
            </w:r>
            <w:r w:rsidRPr="003A0E38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ctor</w:t>
            </w: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가 어떤 </w:t>
            </w:r>
            <w:r w:rsidR="004D2392"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기능을 사용하는지 대략적인 관계를 나타낸다</w:t>
            </w:r>
          </w:p>
        </w:tc>
      </w:tr>
    </w:tbl>
    <w:p w14:paraId="50CC9D8D" w14:textId="1A960E64" w:rsidR="005E2EEA" w:rsidRDefault="005E2EEA" w:rsidP="009679C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9B2E102" w14:textId="77777777" w:rsidR="005E2EEA" w:rsidRDefault="005E2EE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Ind w:w="-5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461"/>
      </w:tblGrid>
      <w:tr w:rsidR="005E2EEA" w14:paraId="67C517ED" w14:textId="77777777" w:rsidTr="002A5C77">
        <w:tc>
          <w:tcPr>
            <w:tcW w:w="10461" w:type="dxa"/>
            <w:shd w:val="clear" w:color="auto" w:fill="D9D9D9" w:themeFill="background1" w:themeFillShade="D9"/>
          </w:tcPr>
          <w:p w14:paraId="2E6EB290" w14:textId="5BE127C3" w:rsidR="005E2EEA" w:rsidRPr="00243619" w:rsidRDefault="002538D0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주문 관리</w:t>
            </w:r>
          </w:p>
        </w:tc>
      </w:tr>
      <w:tr w:rsidR="005E2EEA" w14:paraId="4FAF10D3" w14:textId="77777777" w:rsidTr="002A5C77">
        <w:tc>
          <w:tcPr>
            <w:tcW w:w="10461" w:type="dxa"/>
          </w:tcPr>
          <w:p w14:paraId="0F33C23B" w14:textId="65D9F827" w:rsidR="005E2EEA" w:rsidRDefault="002538D0" w:rsidP="000970FA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632BACD" wp14:editId="02426E1C">
                  <wp:extent cx="6106876" cy="4489938"/>
                  <wp:effectExtent l="0" t="0" r="8255" b="635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9671" cy="4491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EEA" w14:paraId="5172316E" w14:textId="77777777" w:rsidTr="002A5C77">
        <w:tc>
          <w:tcPr>
            <w:tcW w:w="10461" w:type="dxa"/>
          </w:tcPr>
          <w:p w14:paraId="0A253BC2" w14:textId="61358168" w:rsidR="005E2EEA" w:rsidRPr="003A0E38" w:rsidRDefault="00DB1CB6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 w:rsidR="00A53BE9"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 </w:t>
            </w:r>
            <w:r w:rsidR="009952B0"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기능을 사용할 때 수행되는 </w:t>
            </w:r>
            <w:r w:rsidR="00A53BE9" w:rsidRPr="003A0E3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상세 </w:t>
            </w:r>
            <w:r w:rsidR="00A53BE9" w:rsidRPr="003A0E38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</w:p>
        </w:tc>
      </w:tr>
    </w:tbl>
    <w:p w14:paraId="690C5E99" w14:textId="7CAA52C7" w:rsidR="00E05E2D" w:rsidRDefault="00E05E2D" w:rsidP="009679CC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pPr w:leftFromText="142" w:rightFromText="142" w:vertAnchor="text" w:horzAnchor="margin" w:tblpY="360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2A5C77" w14:paraId="6E6D12FA" w14:textId="77777777" w:rsidTr="002A5C77">
        <w:tc>
          <w:tcPr>
            <w:tcW w:w="10177" w:type="dxa"/>
            <w:shd w:val="clear" w:color="auto" w:fill="D9D9D9" w:themeFill="background1" w:themeFillShade="D9"/>
          </w:tcPr>
          <w:p w14:paraId="316AEF5A" w14:textId="77777777" w:rsidR="002A5C77" w:rsidRPr="00243619" w:rsidRDefault="002A5C7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매출 관리</w:t>
            </w:r>
          </w:p>
        </w:tc>
      </w:tr>
      <w:tr w:rsidR="002A5C77" w14:paraId="22A0CD6D" w14:textId="77777777" w:rsidTr="002A5C77">
        <w:tc>
          <w:tcPr>
            <w:tcW w:w="10177" w:type="dxa"/>
          </w:tcPr>
          <w:p w14:paraId="697E055E" w14:textId="77777777" w:rsidR="002A5C77" w:rsidRDefault="002A5C7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A19AA34" wp14:editId="35A34F81">
                  <wp:extent cx="6089073" cy="2577758"/>
                  <wp:effectExtent l="0" t="0" r="6985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3290" cy="2579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5C77" w:rsidRPr="0022543C" w14:paraId="23F2865F" w14:textId="77777777" w:rsidTr="002A5C77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0DF5A61E" w14:textId="77777777" w:rsidR="002A5C77" w:rsidRPr="0022543C" w:rsidRDefault="002A5C77" w:rsidP="000F169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매출 관리 기능을 사용할 때 수행되는 상세 </w:t>
            </w:r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</w:p>
        </w:tc>
      </w:tr>
    </w:tbl>
    <w:p w14:paraId="2D368F89" w14:textId="77777777" w:rsidR="00E05E2D" w:rsidRDefault="00E05E2D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p w14:paraId="655E445E" w14:textId="77777777" w:rsidR="00850FB9" w:rsidRDefault="00850FB9" w:rsidP="000F1697">
      <w:pPr>
        <w:autoSpaceDE w:val="0"/>
        <w:autoSpaceDN w:val="0"/>
        <w:rPr>
          <w:lang w:eastAsia="ko-KR"/>
        </w:rPr>
      </w:pPr>
    </w:p>
    <w:tbl>
      <w:tblPr>
        <w:tblStyle w:val="a5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384587" w14:paraId="13E63F3E" w14:textId="77777777" w:rsidTr="00190AB3">
        <w:tc>
          <w:tcPr>
            <w:tcW w:w="10177" w:type="dxa"/>
            <w:shd w:val="clear" w:color="auto" w:fill="D9D9D9" w:themeFill="background1" w:themeFillShade="D9"/>
          </w:tcPr>
          <w:p w14:paraId="3AA981D3" w14:textId="77777777" w:rsidR="00384587" w:rsidRPr="00243619" w:rsidRDefault="00384587" w:rsidP="00190AB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매출 관리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사장)</w:t>
            </w:r>
          </w:p>
        </w:tc>
      </w:tr>
      <w:tr w:rsidR="00384587" w14:paraId="521CD947" w14:textId="77777777" w:rsidTr="00190AB3">
        <w:tc>
          <w:tcPr>
            <w:tcW w:w="10177" w:type="dxa"/>
          </w:tcPr>
          <w:p w14:paraId="0314DADC" w14:textId="77777777" w:rsidR="00384587" w:rsidRDefault="00384587" w:rsidP="00190AB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89BD01D" wp14:editId="5C8BA2D4">
                  <wp:extent cx="4606506" cy="5426518"/>
                  <wp:effectExtent l="0" t="0" r="3810" b="317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3472" cy="5446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587" w:rsidRPr="0022543C" w14:paraId="0ED47BBE" w14:textId="77777777" w:rsidTr="00190AB3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37C84AD8" w14:textId="77777777" w:rsidR="00384587" w:rsidRDefault="00384587" w:rsidP="00190AB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사장이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매출 관리의 매출 조회 기능을</w:t>
            </w: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사용할 때 수행되는 상세 </w:t>
            </w:r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</w:p>
          <w:p w14:paraId="19EC06FB" w14:textId="77777777" w:rsidR="00384587" w:rsidRPr="0022543C" w:rsidRDefault="00384587" w:rsidP="00190AB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사장이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매출 관리의 잔액 관리 기능을</w:t>
            </w: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사용할 때 수행되는 상세 </w:t>
            </w:r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</w:p>
        </w:tc>
      </w:tr>
      <w:tr w:rsidR="00F52BE9" w:rsidRPr="0022543C" w14:paraId="05762A74" w14:textId="77777777" w:rsidTr="008C28BD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355B2A65" w14:textId="451DC351" w:rsidR="00F52BE9" w:rsidRPr="00F52BE9" w:rsidRDefault="00A33BC5" w:rsidP="004C20B3">
            <w:pPr>
              <w:pStyle w:val="a4"/>
              <w:numPr>
                <w:ilvl w:val="0"/>
                <w:numId w:val="13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사장이 매출 관리를 사용하며</w:t>
            </w:r>
            <w:r w:rsidR="001B4E5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1B4E5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하나의 </w:t>
            </w:r>
            <w:r w:rsidR="001B4E5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UseCase</w:t>
            </w:r>
            <w:r w:rsidR="001B4E5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로 표현하면 그림이 커지기 때문에</w:t>
            </w:r>
            <w:r w:rsidR="001B4E5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1B4E5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매출 조회와 잔액 관리를 따로 분리하여 표현하였다.</w:t>
            </w:r>
          </w:p>
        </w:tc>
      </w:tr>
    </w:tbl>
    <w:p w14:paraId="03A060AD" w14:textId="17A6C1FB" w:rsidR="00384587" w:rsidRDefault="00384587" w:rsidP="000F1697">
      <w:pPr>
        <w:autoSpaceDE w:val="0"/>
        <w:autoSpaceDN w:val="0"/>
        <w:rPr>
          <w:lang w:eastAsia="ko-KR"/>
        </w:rPr>
      </w:pPr>
    </w:p>
    <w:p w14:paraId="736C6989" w14:textId="77777777" w:rsidR="002A5C77" w:rsidRDefault="002A5C77" w:rsidP="000F1697">
      <w:pPr>
        <w:autoSpaceDE w:val="0"/>
        <w:autoSpaceDN w:val="0"/>
        <w:spacing w:line="60" w:lineRule="auto"/>
        <w:jc w:val="both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a5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A43AF1" w14:paraId="587C6454" w14:textId="77777777" w:rsidTr="00CE1549">
        <w:tc>
          <w:tcPr>
            <w:tcW w:w="10177" w:type="dxa"/>
            <w:shd w:val="clear" w:color="auto" w:fill="D9D9D9" w:themeFill="background1" w:themeFillShade="D9"/>
          </w:tcPr>
          <w:p w14:paraId="57B1BBBF" w14:textId="3179F4C9" w:rsidR="00A43AF1" w:rsidRPr="00243619" w:rsidRDefault="00A43AF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직원 관리</w:t>
            </w:r>
          </w:p>
        </w:tc>
      </w:tr>
      <w:tr w:rsidR="00A43AF1" w14:paraId="276DB21A" w14:textId="77777777" w:rsidTr="00CE1549">
        <w:tc>
          <w:tcPr>
            <w:tcW w:w="10177" w:type="dxa"/>
          </w:tcPr>
          <w:p w14:paraId="3721D178" w14:textId="741A6102" w:rsidR="00A43AF1" w:rsidRDefault="00A3758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33088DD4" wp14:editId="182EB9B2">
                  <wp:extent cx="5038928" cy="3606112"/>
                  <wp:effectExtent l="0" t="0" r="3175" b="1270"/>
                  <wp:docPr id="74" name="그림 74" descr="제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그림 74" descr="제어이(가) 표시된 사진&#10;&#10;자동 생성된 설명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68" cy="362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AF1" w14:paraId="2768FCDD" w14:textId="77777777" w:rsidTr="00CE1549">
        <w:trPr>
          <w:trHeight w:val="655"/>
        </w:trPr>
        <w:tc>
          <w:tcPr>
            <w:tcW w:w="10177" w:type="dxa"/>
            <w:vAlign w:val="center"/>
          </w:tcPr>
          <w:p w14:paraId="36564A31" w14:textId="749F0D73" w:rsidR="00CE1549" w:rsidRPr="0022543C" w:rsidRDefault="00A43AF1" w:rsidP="0061367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직원 또는 사장이 직원 관리 기능을 사용할 때 수행되는 상세 </w:t>
            </w:r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</w:p>
        </w:tc>
      </w:tr>
      <w:tr w:rsidR="0028073E" w14:paraId="4005AF1B" w14:textId="77777777" w:rsidTr="00CE1549">
        <w:trPr>
          <w:trHeight w:val="654"/>
        </w:trPr>
        <w:tc>
          <w:tcPr>
            <w:tcW w:w="10177" w:type="dxa"/>
          </w:tcPr>
          <w:p w14:paraId="6B65EB6D" w14:textId="7AC43BE6" w:rsidR="0028073E" w:rsidRPr="00F528E0" w:rsidRDefault="0028073E" w:rsidP="00F528E0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8073E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직</w:t>
            </w:r>
            <w:r w:rsidRPr="0028073E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원과 사장이 같은 직원 관리 기능을 사용하지만,</w:t>
            </w:r>
            <w:r w:rsidRPr="0028073E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28E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각자 수행되어야 하는 상세 기능은 다르기 때문에 엑터별로 따로 분류하였다</w:t>
            </w:r>
          </w:p>
        </w:tc>
      </w:tr>
    </w:tbl>
    <w:p w14:paraId="0D516ECA" w14:textId="6E2B0292" w:rsidR="0018649C" w:rsidRDefault="0018649C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E09F6EC" w14:textId="77777777" w:rsidR="002A5C77" w:rsidRDefault="002A5C77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0B57A9" w14:paraId="519D0A0A" w14:textId="77777777" w:rsidTr="00F851D2">
        <w:tc>
          <w:tcPr>
            <w:tcW w:w="10177" w:type="dxa"/>
            <w:shd w:val="clear" w:color="auto" w:fill="D9D9D9" w:themeFill="background1" w:themeFillShade="D9"/>
          </w:tcPr>
          <w:p w14:paraId="593B4398" w14:textId="52C375EB" w:rsidR="000B57A9" w:rsidRPr="00243619" w:rsidRDefault="002E5DB6" w:rsidP="00F851D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메뉴</w:t>
            </w:r>
            <w:r w:rsidR="000B57A9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관리</w:t>
            </w:r>
          </w:p>
        </w:tc>
      </w:tr>
      <w:tr w:rsidR="000B57A9" w14:paraId="0D6AA96A" w14:textId="77777777" w:rsidTr="00F851D2">
        <w:tc>
          <w:tcPr>
            <w:tcW w:w="10177" w:type="dxa"/>
          </w:tcPr>
          <w:p w14:paraId="10970A16" w14:textId="1C6258D3" w:rsidR="000B57A9" w:rsidRDefault="002E5DB6" w:rsidP="00F851D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C219718" wp14:editId="7A3C20B6">
                  <wp:extent cx="6284069" cy="2001468"/>
                  <wp:effectExtent l="0" t="0" r="2540" b="571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8337" cy="2006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57A9" w:rsidRPr="0022543C" w14:paraId="1172C482" w14:textId="77777777" w:rsidTr="002E5DB6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4FF1FC8E" w14:textId="2D941249" w:rsidR="000B57A9" w:rsidRPr="0022543C" w:rsidRDefault="00804C3A" w:rsidP="00F851D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사장이</w:t>
            </w:r>
            <w:r w:rsidR="000B57A9"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메뉴</w:t>
            </w:r>
            <w:r w:rsidR="000B57A9"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관리 기능을 사용할 때 수행되는 상세 </w:t>
            </w:r>
            <w:r w:rsidR="000B57A9"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</w:p>
        </w:tc>
      </w:tr>
    </w:tbl>
    <w:p w14:paraId="6749111F" w14:textId="407D468D" w:rsidR="00850FB9" w:rsidRDefault="00850FB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21087068" w14:textId="77777777" w:rsidR="002A5C77" w:rsidRDefault="002A5C77" w:rsidP="000F1697">
      <w:pPr>
        <w:autoSpaceDE w:val="0"/>
        <w:autoSpaceDN w:val="0"/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0" w:type="auto"/>
        <w:tblInd w:w="279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7"/>
      </w:tblGrid>
      <w:tr w:rsidR="001B79AB" w14:paraId="1B12B9BE" w14:textId="77777777" w:rsidTr="006E3054">
        <w:tc>
          <w:tcPr>
            <w:tcW w:w="10177" w:type="dxa"/>
            <w:shd w:val="clear" w:color="auto" w:fill="D9D9D9" w:themeFill="background1" w:themeFillShade="D9"/>
          </w:tcPr>
          <w:p w14:paraId="6B8CFEAA" w14:textId="06D9125C" w:rsidR="001B79AB" w:rsidRPr="00243619" w:rsidRDefault="00E271F0" w:rsidP="006E3054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테이블</w:t>
            </w:r>
            <w:r w:rsidR="001B79A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관리</w:t>
            </w:r>
          </w:p>
        </w:tc>
      </w:tr>
      <w:tr w:rsidR="001B79AB" w14:paraId="34FB8E19" w14:textId="77777777" w:rsidTr="006E3054">
        <w:tc>
          <w:tcPr>
            <w:tcW w:w="10177" w:type="dxa"/>
          </w:tcPr>
          <w:p w14:paraId="386C7CC6" w14:textId="624361B9" w:rsidR="001B79AB" w:rsidRDefault="00E271F0" w:rsidP="006E3054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6EDE8A2B" wp14:editId="33FF3FE7">
                  <wp:extent cx="4701540" cy="4011295"/>
                  <wp:effectExtent l="0" t="0" r="3810" b="825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1540" cy="401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9AB" w:rsidRPr="0022543C" w14:paraId="29792CE9" w14:textId="77777777" w:rsidTr="006E3054">
        <w:tblPrEx>
          <w:tblCellMar>
            <w:top w:w="0" w:type="dxa"/>
            <w:bottom w:w="0" w:type="dxa"/>
          </w:tblCellMar>
        </w:tblPrEx>
        <w:trPr>
          <w:trHeight w:val="454"/>
        </w:trPr>
        <w:tc>
          <w:tcPr>
            <w:tcW w:w="10177" w:type="dxa"/>
            <w:vAlign w:val="center"/>
          </w:tcPr>
          <w:p w14:paraId="31872A94" w14:textId="44F75B3C" w:rsidR="001B79AB" w:rsidRPr="0022543C" w:rsidRDefault="001B79AB" w:rsidP="006E3054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사장이</w:t>
            </w: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144EE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테이블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관리</w:t>
            </w:r>
            <w:r w:rsidRPr="0022543C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기능을 사용할 때 수행되는 상세 </w:t>
            </w:r>
            <w:r w:rsidRPr="0022543C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UseCase</w:t>
            </w:r>
          </w:p>
        </w:tc>
      </w:tr>
    </w:tbl>
    <w:p w14:paraId="12F0A39F" w14:textId="77777777" w:rsidR="00850FB9" w:rsidRDefault="00850FB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39FC7B75" w14:textId="77777777" w:rsidR="00850FB9" w:rsidRDefault="00850FB9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9"/>
        <w:gridCol w:w="9549"/>
      </w:tblGrid>
      <w:tr w:rsidR="00F54A83" w14:paraId="48DA5E2D" w14:textId="77777777" w:rsidTr="00E2391A">
        <w:trPr>
          <w:trHeight w:val="557"/>
        </w:trPr>
        <w:tc>
          <w:tcPr>
            <w:tcW w:w="709" w:type="dxa"/>
            <w:shd w:val="clear" w:color="auto" w:fill="A6A6A6" w:themeFill="background1" w:themeFillShade="A6"/>
            <w:vAlign w:val="center"/>
          </w:tcPr>
          <w:p w14:paraId="603CD145" w14:textId="4E6FD105" w:rsidR="00F54A83" w:rsidRPr="005C1A09" w:rsidRDefault="0099505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6</w:t>
            </w:r>
            <w:r w:rsidR="00F54A83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B30F0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2</w:t>
            </w:r>
          </w:p>
        </w:tc>
        <w:tc>
          <w:tcPr>
            <w:tcW w:w="9549" w:type="dxa"/>
            <w:vAlign w:val="center"/>
          </w:tcPr>
          <w:p w14:paraId="18351E5C" w14:textId="73BB3F77" w:rsidR="00F54A83" w:rsidRPr="005C1A09" w:rsidRDefault="00F54A8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S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equence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다이어그램</w:t>
            </w:r>
          </w:p>
        </w:tc>
      </w:tr>
    </w:tbl>
    <w:p w14:paraId="35D75753" w14:textId="56235438" w:rsidR="008D4F64" w:rsidRDefault="008D4F64" w:rsidP="000F1697">
      <w:pPr>
        <w:autoSpaceDE w:val="0"/>
        <w:autoSpaceDN w:val="0"/>
      </w:pPr>
    </w:p>
    <w:tbl>
      <w:tblPr>
        <w:tblStyle w:val="a5"/>
        <w:tblW w:w="10173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73"/>
      </w:tblGrid>
      <w:tr w:rsidR="00E2391A" w:rsidRPr="00243619" w14:paraId="3DE9F7BB" w14:textId="77777777" w:rsidTr="008D4F64">
        <w:tc>
          <w:tcPr>
            <w:tcW w:w="10173" w:type="dxa"/>
            <w:shd w:val="clear" w:color="auto" w:fill="D9D9D9" w:themeFill="background1" w:themeFillShade="D9"/>
          </w:tcPr>
          <w:p w14:paraId="518A3397" w14:textId="77777777" w:rsidR="00E2391A" w:rsidRPr="00243619" w:rsidRDefault="00E2391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관리</w:t>
            </w:r>
          </w:p>
        </w:tc>
      </w:tr>
      <w:tr w:rsidR="00E2391A" w14:paraId="2909482D" w14:textId="77777777" w:rsidTr="008D4F64">
        <w:tc>
          <w:tcPr>
            <w:tcW w:w="10173" w:type="dxa"/>
          </w:tcPr>
          <w:p w14:paraId="53D18C89" w14:textId="08062485" w:rsidR="00E2391A" w:rsidRDefault="003D308D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6EB3B5DD" wp14:editId="10E4BEAF">
                  <wp:extent cx="5620418" cy="3941010"/>
                  <wp:effectExtent l="0" t="0" r="5715" b="0"/>
                  <wp:docPr id="26" name="그림 2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 descr="텍스트이(가) 표시된 사진&#10;&#10;자동 생성된 설명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9630" cy="3989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0E17" w14:paraId="20BE6AF2" w14:textId="77777777" w:rsidTr="008D4F64">
        <w:tc>
          <w:tcPr>
            <w:tcW w:w="10173" w:type="dxa"/>
            <w:vAlign w:val="center"/>
          </w:tcPr>
          <w:p w14:paraId="6422A91B" w14:textId="11D6F5AB" w:rsidR="005A0E17" w:rsidRPr="007C1ED8" w:rsidRDefault="005A0E17" w:rsidP="005A0E17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사용자가 주문관리 기능을 사용할 때 흐름을 파악하기 위한 시퀀스 다이어그램</w:t>
            </w:r>
          </w:p>
        </w:tc>
      </w:tr>
      <w:tr w:rsidR="005A0E17" w14:paraId="224C1471" w14:textId="77777777" w:rsidTr="008D4F64">
        <w:tc>
          <w:tcPr>
            <w:tcW w:w="10173" w:type="dxa"/>
          </w:tcPr>
          <w:p w14:paraId="1573D611" w14:textId="44C2AE66" w:rsidR="005A0E17" w:rsidRDefault="0055153A" w:rsidP="00547CCA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직원이 </w:t>
            </w:r>
            <w:r w:rsidR="007C538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주문기계를 통해 주문을 입력할수있다.</w:t>
            </w:r>
          </w:p>
          <w:p w14:paraId="25368FFF" w14:textId="503A6022" w:rsidR="00BC1EB5" w:rsidRPr="00493ADF" w:rsidRDefault="007C538D" w:rsidP="00493ADF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직원이 </w:t>
            </w:r>
            <w:r w:rsidR="00CD0D69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입력한 주문정보를 표시해주며,</w:t>
            </w:r>
            <w:r w:rsidR="00CD0D69" w:rsidRPr="00914FF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CE5A4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카드,</w:t>
            </w:r>
            <w:r w:rsidR="00CE5A41" w:rsidRPr="00914FF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CE5A4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상품권,</w:t>
            </w:r>
            <w:r w:rsidR="00CE5A41" w:rsidRPr="00914FF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CE5A4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현금결제에 대해 선택한다 </w:t>
            </w:r>
          </w:p>
          <w:p w14:paraId="3EB4F0AD" w14:textId="703FA92F" w:rsidR="00BC1EB5" w:rsidRPr="00914FF6" w:rsidRDefault="00CE5A41" w:rsidP="00493ADF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해당 결제를 수행하기위해 </w:t>
            </w:r>
            <w:r w:rsidR="0097612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각단계의</w:t>
            </w:r>
            <w:r w:rsidR="0097612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유효성검사를 </w:t>
            </w:r>
            <w:r w:rsidR="002C70A1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과정을 거친다.</w:t>
            </w:r>
          </w:p>
          <w:p w14:paraId="28E2DD2F" w14:textId="3B835F0B" w:rsidR="00BC1EB5" w:rsidRPr="00493ADF" w:rsidRDefault="002C70A1" w:rsidP="00493ADF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최종적으로 결제 수행된 결과가 </w:t>
            </w:r>
            <w:r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직원 주문기계(</w:t>
            </w:r>
            <w:r w:rsidRPr="00914FF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POS</w:t>
            </w:r>
            <w:r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기계)로 </w:t>
            </w:r>
            <w:r w:rsidR="00D87B38" w:rsidRPr="00914FF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결과를 보여준다.</w:t>
            </w:r>
          </w:p>
        </w:tc>
      </w:tr>
    </w:tbl>
    <w:p w14:paraId="7C5BCB5F" w14:textId="77777777" w:rsidR="00F54A83" w:rsidRPr="00E2391A" w:rsidRDefault="00F54A83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E875CA4" w14:textId="427BE562" w:rsidR="00FC5B3E" w:rsidRPr="00071369" w:rsidRDefault="0018649C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116" w:type="dxa"/>
        <w:tblInd w:w="227" w:type="dxa"/>
        <w:tblLook w:val="04A0" w:firstRow="1" w:lastRow="0" w:firstColumn="1" w:lastColumn="0" w:noHBand="0" w:noVBand="1"/>
      </w:tblPr>
      <w:tblGrid>
        <w:gridCol w:w="772"/>
        <w:gridCol w:w="9344"/>
      </w:tblGrid>
      <w:tr w:rsidR="00F54A83" w14:paraId="10A98ACB" w14:textId="77777777" w:rsidTr="00C6122B">
        <w:trPr>
          <w:trHeight w:val="557"/>
        </w:trPr>
        <w:tc>
          <w:tcPr>
            <w:tcW w:w="772" w:type="dxa"/>
            <w:shd w:val="clear" w:color="auto" w:fill="A6A6A6" w:themeFill="background1" w:themeFillShade="A6"/>
            <w:vAlign w:val="center"/>
          </w:tcPr>
          <w:p w14:paraId="4075638A" w14:textId="62352209" w:rsidR="00F54A83" w:rsidRPr="005C1A09" w:rsidRDefault="00995057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6</w:t>
            </w:r>
            <w:r w:rsidR="00F54A83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B30F0F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344" w:type="dxa"/>
            <w:vAlign w:val="center"/>
          </w:tcPr>
          <w:p w14:paraId="72786AE3" w14:textId="2EAEA817" w:rsidR="00F54A83" w:rsidRPr="005C1A09" w:rsidRDefault="00F54A83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활동 다이어그램</w:t>
            </w:r>
          </w:p>
        </w:tc>
      </w:tr>
    </w:tbl>
    <w:p w14:paraId="3F5EC469" w14:textId="31A1C20B" w:rsidR="008D4F64" w:rsidRDefault="008D4F64" w:rsidP="000F1697">
      <w:pPr>
        <w:autoSpaceDE w:val="0"/>
        <w:autoSpaceDN w:val="0"/>
      </w:pPr>
    </w:p>
    <w:tbl>
      <w:tblPr>
        <w:tblStyle w:val="a5"/>
        <w:tblW w:w="10116" w:type="dxa"/>
        <w:tblInd w:w="227" w:type="dxa"/>
        <w:tblLook w:val="04A0" w:firstRow="1" w:lastRow="0" w:firstColumn="1" w:lastColumn="0" w:noHBand="0" w:noVBand="1"/>
      </w:tblPr>
      <w:tblGrid>
        <w:gridCol w:w="10116"/>
      </w:tblGrid>
      <w:tr w:rsidR="00071369" w:rsidRPr="00243619" w14:paraId="307081C0" w14:textId="77777777" w:rsidTr="00C6122B">
        <w:tc>
          <w:tcPr>
            <w:tcW w:w="10116" w:type="dxa"/>
            <w:shd w:val="clear" w:color="auto" w:fill="D9D9D9" w:themeFill="background1" w:themeFillShade="D9"/>
          </w:tcPr>
          <w:p w14:paraId="08B204D8" w14:textId="77777777" w:rsidR="00071369" w:rsidRPr="00243619" w:rsidRDefault="0007136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신규 직원 생성 활동 다이어그램 </w:t>
            </w:r>
          </w:p>
        </w:tc>
      </w:tr>
      <w:tr w:rsidR="00071369" w14:paraId="7B383800" w14:textId="77777777" w:rsidTr="00C6122B">
        <w:tc>
          <w:tcPr>
            <w:tcW w:w="10116" w:type="dxa"/>
          </w:tcPr>
          <w:p w14:paraId="672E6DD3" w14:textId="77777777" w:rsidR="00071369" w:rsidRDefault="0007136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53AF1B1B" wp14:editId="7FAFC8F3">
                  <wp:extent cx="5856932" cy="7514581"/>
                  <wp:effectExtent l="0" t="0" r="0" b="4445"/>
                  <wp:docPr id="47" name="그림 47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 descr="텍스트, 모니터, 스크린샷, 화면이(가) 표시된 사진&#10;&#10;자동 생성된 설명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0038" cy="7582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369" w:rsidRPr="007C1ED8" w14:paraId="6626EA9A" w14:textId="77777777" w:rsidTr="00C6122B">
        <w:tc>
          <w:tcPr>
            <w:tcW w:w="10116" w:type="dxa"/>
          </w:tcPr>
          <w:p w14:paraId="36C95DF9" w14:textId="2E20967E" w:rsidR="00071369" w:rsidRPr="007C1ED8" w:rsidRDefault="00071369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사용자가 신규 직원을 상세히 명세한 활동 다이어그램</w:t>
            </w:r>
          </w:p>
        </w:tc>
      </w:tr>
      <w:tr w:rsidR="00071369" w:rsidRPr="004F1711" w14:paraId="60A5CCCF" w14:textId="77777777" w:rsidTr="00C6122B">
        <w:tc>
          <w:tcPr>
            <w:tcW w:w="10116" w:type="dxa"/>
          </w:tcPr>
          <w:p w14:paraId="7E030B48" w14:textId="2C53A1B3" w:rsidR="00071369" w:rsidRPr="00585977" w:rsidRDefault="00071369" w:rsidP="00C5184F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신규 직원 생성 했을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시 구분 기준점을 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정직원,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아르바이트생)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기점을 두었다.</w:t>
            </w:r>
          </w:p>
          <w:p w14:paraId="55D4B43A" w14:textId="0308396A" w:rsidR="00071369" w:rsidRPr="00585977" w:rsidRDefault="00071369" w:rsidP="00C5184F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정직원의 경우 </w:t>
            </w:r>
            <w:r w:rsidR="00914FF6"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‘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시간외 근무 가능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’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메시지를 출력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후 근무 시간을 측정한다.</w:t>
            </w:r>
          </w:p>
          <w:p w14:paraId="5C1304A3" w14:textId="6D8F44E9" w:rsidR="00071369" w:rsidRPr="00B6095D" w:rsidRDefault="00071369" w:rsidP="00C5184F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아르바이트생일 경우 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‘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시간외 근무 불가능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’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메시지 출력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후 일일 근무시간 최대 </w:t>
            </w:r>
            <w:r w:rsidRPr="0058597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8</w:t>
            </w:r>
            <w:r w:rsidRPr="0058597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 근무만 가능하다</w:t>
            </w:r>
          </w:p>
        </w:tc>
      </w:tr>
      <w:tr w:rsidR="00E2391A" w:rsidRPr="00243619" w14:paraId="0EE5F2F6" w14:textId="77777777" w:rsidTr="00C6122B">
        <w:tblPrEx>
          <w:tblCellMar>
            <w:top w:w="28" w:type="dxa"/>
            <w:bottom w:w="28" w:type="dxa"/>
          </w:tblCellMar>
        </w:tblPrEx>
        <w:tc>
          <w:tcPr>
            <w:tcW w:w="10116" w:type="dxa"/>
            <w:shd w:val="clear" w:color="auto" w:fill="D9D9D9" w:themeFill="background1" w:themeFillShade="D9"/>
          </w:tcPr>
          <w:p w14:paraId="0CB17519" w14:textId="752973EB" w:rsidR="00E2391A" w:rsidRPr="00243619" w:rsidRDefault="003F032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정</w:t>
            </w:r>
            <w:r w:rsidR="007C2F0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직원 생성 활동 다이어그램</w:t>
            </w:r>
          </w:p>
        </w:tc>
      </w:tr>
      <w:tr w:rsidR="006D068B" w:rsidRPr="00243619" w14:paraId="655933B5" w14:textId="77777777" w:rsidTr="00C6122B">
        <w:tblPrEx>
          <w:tblCellMar>
            <w:top w:w="28" w:type="dxa"/>
            <w:bottom w:w="28" w:type="dxa"/>
          </w:tblCellMar>
        </w:tblPrEx>
        <w:tc>
          <w:tcPr>
            <w:tcW w:w="10116" w:type="dxa"/>
            <w:shd w:val="clear" w:color="auto" w:fill="auto"/>
          </w:tcPr>
          <w:p w14:paraId="50AF04D5" w14:textId="2A21A47C" w:rsidR="006D068B" w:rsidRPr="006D068B" w:rsidRDefault="006D068B" w:rsidP="006D068B">
            <w:pPr>
              <w:widowControl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D068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사용자가 정직원을 상세히 명세한 활동 다이어그램</w:t>
            </w:r>
          </w:p>
        </w:tc>
      </w:tr>
      <w:tr w:rsidR="00E2391A" w14:paraId="5DAF0C06" w14:textId="77777777" w:rsidTr="00C6122B">
        <w:tblPrEx>
          <w:tblCellMar>
            <w:top w:w="28" w:type="dxa"/>
            <w:bottom w:w="28" w:type="dxa"/>
          </w:tblCellMar>
        </w:tblPrEx>
        <w:tc>
          <w:tcPr>
            <w:tcW w:w="10116" w:type="dxa"/>
          </w:tcPr>
          <w:p w14:paraId="26A687A8" w14:textId="55154480" w:rsidR="00E2391A" w:rsidRDefault="00AE6BF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2BF1CE79" wp14:editId="4269F4B9">
                  <wp:extent cx="2017406" cy="6392411"/>
                  <wp:effectExtent l="0" t="0" r="1905" b="8890"/>
                  <wp:docPr id="25" name="그림 25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 descr="텍스트, 모니터, 스크린샷, 화면이(가) 표시된 사진&#10;&#10;자동 생성된 설명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611" r="64619" b="12345"/>
                          <a:stretch/>
                        </pic:blipFill>
                        <pic:spPr bwMode="auto">
                          <a:xfrm>
                            <a:off x="0" y="0"/>
                            <a:ext cx="2226526" cy="7055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267" w14:paraId="0DED3183" w14:textId="77777777" w:rsidTr="00C6122B">
        <w:tblPrEx>
          <w:tblCellMar>
            <w:top w:w="28" w:type="dxa"/>
            <w:bottom w:w="28" w:type="dxa"/>
          </w:tblCellMar>
        </w:tblPrEx>
        <w:tc>
          <w:tcPr>
            <w:tcW w:w="10116" w:type="dxa"/>
          </w:tcPr>
          <w:p w14:paraId="6896E605" w14:textId="05867323" w:rsidR="00717267" w:rsidRPr="002C264F" w:rsidRDefault="00717267" w:rsidP="00717267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시스템에서 정직원일 경우 시간외 근무 메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지 가능 여부를 출력한다.</w:t>
            </w:r>
          </w:p>
          <w:p w14:paraId="00034927" w14:textId="77777777" w:rsidR="00717267" w:rsidRPr="002C264F" w:rsidRDefault="00717267" w:rsidP="00717267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시간외 근무 메시지 출력된 정보를 정직원을 추가한다.</w:t>
            </w:r>
          </w:p>
          <w:p w14:paraId="191A0FE6" w14:textId="762F24C1" w:rsidR="00717267" w:rsidRPr="002C264F" w:rsidRDefault="00717267" w:rsidP="00717267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근무 버튼을 선택하면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취소, 확인)을 선택한다.</w:t>
            </w:r>
          </w:p>
          <w:p w14:paraId="17E09CE9" w14:textId="259D9BE9" w:rsidR="00717267" w:rsidRDefault="00717267" w:rsidP="009C2A11">
            <w:pPr>
              <w:pStyle w:val="a4"/>
              <w:numPr>
                <w:ilvl w:val="3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확인을 선택하면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근무시간, 시간외 근무시작 메시지)를 출력한다.</w:t>
            </w:r>
          </w:p>
          <w:p w14:paraId="1EF05A58" w14:textId="77777777" w:rsidR="009C2A11" w:rsidRPr="009C2A11" w:rsidRDefault="009C2A11" w:rsidP="009C2A11">
            <w:pPr>
              <w:pStyle w:val="a4"/>
              <w:numPr>
                <w:ilvl w:val="3"/>
                <w:numId w:val="8"/>
              </w:numPr>
              <w:ind w:leftChars="0"/>
              <w:rPr>
                <w:color w:val="000000" w:themeColor="text1"/>
                <w:sz w:val="20"/>
                <w:szCs w:val="20"/>
                <w:lang w:eastAsia="ko-KR"/>
              </w:rPr>
            </w:pP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버튼을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클릭할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경우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메인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화면으로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바로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9C2A1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9C2A11">
              <w:rPr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05C6ACF0" w14:textId="77777777" w:rsidR="00717267" w:rsidRDefault="00717267" w:rsidP="00717267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근무 종료 버튼을 눌렀을 경우 시간외 근무 종료 메시지를 출력한다.</w:t>
            </w:r>
          </w:p>
          <w:p w14:paraId="58D9C75A" w14:textId="7582BF45" w:rsidR="00B317E7" w:rsidRPr="00B317E7" w:rsidRDefault="00B317E7" w:rsidP="004C20B3">
            <w:pPr>
              <w:pStyle w:val="a4"/>
              <w:numPr>
                <w:ilvl w:val="0"/>
                <w:numId w:val="30"/>
              </w:numPr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3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가지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일이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동시에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처리되는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동기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(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근무시간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측정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종료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시간외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근무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일당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DB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반영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근무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일단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DB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반영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)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업무가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동시에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일어나게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B317E7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된다</w:t>
            </w:r>
            <w:r w:rsidRPr="00B317E7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4FD3DDB4" w14:textId="11FBABA2" w:rsidR="00717267" w:rsidRPr="00717267" w:rsidRDefault="00717267" w:rsidP="00717267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71726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모든 업무가 종료되면 메인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1726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화면으로 이동한다.</w:t>
            </w:r>
          </w:p>
        </w:tc>
      </w:tr>
    </w:tbl>
    <w:p w14:paraId="51998774" w14:textId="77777777" w:rsidR="007051E5" w:rsidRDefault="007051E5" w:rsidP="000F1697">
      <w:pPr>
        <w:autoSpaceDE w:val="0"/>
        <w:autoSpaceDN w:val="0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10258"/>
      </w:tblGrid>
      <w:tr w:rsidR="003F0321" w:rsidRPr="00243619" w14:paraId="0D9343B5" w14:textId="77777777" w:rsidTr="00C6122B">
        <w:tc>
          <w:tcPr>
            <w:tcW w:w="10258" w:type="dxa"/>
            <w:shd w:val="clear" w:color="auto" w:fill="D9D9D9" w:themeFill="background1" w:themeFillShade="D9"/>
          </w:tcPr>
          <w:p w14:paraId="5E94CD42" w14:textId="7356CA0C" w:rsidR="003F0321" w:rsidRPr="00243619" w:rsidRDefault="006C28E3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아르바이트생</w:t>
            </w:r>
            <w:r w:rsidR="003F0321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활동 다이어그램</w:t>
            </w:r>
          </w:p>
        </w:tc>
      </w:tr>
      <w:tr w:rsidR="006D068B" w:rsidRPr="00243619" w14:paraId="608C7766" w14:textId="77777777" w:rsidTr="00C6122B">
        <w:tc>
          <w:tcPr>
            <w:tcW w:w="10258" w:type="dxa"/>
            <w:shd w:val="clear" w:color="auto" w:fill="auto"/>
          </w:tcPr>
          <w:p w14:paraId="763168C0" w14:textId="73C1281D" w:rsidR="006D068B" w:rsidRPr="006D068B" w:rsidRDefault="006D068B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D068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사용자가 아르바이트생 직원을상세히 명세한 활동 다이어그램</w:t>
            </w:r>
          </w:p>
        </w:tc>
      </w:tr>
      <w:tr w:rsidR="003F0321" w14:paraId="4021092A" w14:textId="77777777" w:rsidTr="00C6122B">
        <w:tc>
          <w:tcPr>
            <w:tcW w:w="10258" w:type="dxa"/>
          </w:tcPr>
          <w:p w14:paraId="65992B5A" w14:textId="77777777" w:rsidR="003F0321" w:rsidRDefault="003F032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53670ACB" wp14:editId="23861A4E">
                  <wp:extent cx="2256638" cy="6583893"/>
                  <wp:effectExtent l="0" t="0" r="0" b="7620"/>
                  <wp:docPr id="45" name="그림 45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 descr="텍스트, 모니터, 스크린샷, 화면이(가) 표시된 사진&#10;&#10;자동 생성된 설명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950" t="23929" r="969" b="12905"/>
                          <a:stretch/>
                        </pic:blipFill>
                        <pic:spPr bwMode="auto">
                          <a:xfrm>
                            <a:off x="0" y="0"/>
                            <a:ext cx="2311202" cy="6743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68B" w14:paraId="08BA5901" w14:textId="77777777" w:rsidTr="00C6122B">
        <w:tc>
          <w:tcPr>
            <w:tcW w:w="10258" w:type="dxa"/>
          </w:tcPr>
          <w:p w14:paraId="35B9E4C9" w14:textId="77777777" w:rsidR="00D13E0B" w:rsidRPr="006D068B" w:rsidRDefault="00D13E0B" w:rsidP="00D13E0B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시스템에서 만약 정직원이 아닐 경우 작동된다. </w:t>
            </w:r>
          </w:p>
          <w:p w14:paraId="378AC6A4" w14:textId="77777777" w:rsidR="00D13E0B" w:rsidRPr="006D068B" w:rsidRDefault="00D13E0B" w:rsidP="00D13E0B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시간외 근무 불가 메시지를 출력한다.</w:t>
            </w:r>
          </w:p>
          <w:p w14:paraId="61F35053" w14:textId="77777777" w:rsidR="00D13E0B" w:rsidRPr="00AE71E6" w:rsidRDefault="00D13E0B" w:rsidP="00D13E0B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 추가기능을 수행한다.</w:t>
            </w:r>
          </w:p>
          <w:p w14:paraId="4E5D7CAF" w14:textId="77777777" w:rsidR="00D13E0B" w:rsidRDefault="00D13E0B" w:rsidP="00D13E0B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아르바이트생은 근무버튼을 선택한다.</w:t>
            </w:r>
          </w:p>
          <w:p w14:paraId="73851B11" w14:textId="7EF415E1" w:rsidR="00D13E0B" w:rsidRDefault="00D13E0B" w:rsidP="004C20B3">
            <w:pPr>
              <w:pStyle w:val="a4"/>
              <w:numPr>
                <w:ilvl w:val="0"/>
                <w:numId w:val="29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만약 여기서 아르바이트생이 근무 취소를 하면 메인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화면으로 이동한다. </w:t>
            </w:r>
          </w:p>
          <w:p w14:paraId="46616709" w14:textId="29B9FEF4" w:rsidR="00A75809" w:rsidRDefault="00A75809" w:rsidP="004C20B3">
            <w:pPr>
              <w:pStyle w:val="a4"/>
              <w:numPr>
                <w:ilvl w:val="0"/>
                <w:numId w:val="29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아르바이트생이 확인을 하면 근무시간이 측정된다</w:t>
            </w:r>
          </w:p>
          <w:p w14:paraId="6BA2BAFA" w14:textId="5CEC0859" w:rsidR="00A75809" w:rsidRDefault="00A75809" w:rsidP="004C20B3">
            <w:pPr>
              <w:pStyle w:val="a4"/>
              <w:numPr>
                <w:ilvl w:val="0"/>
                <w:numId w:val="29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아르바이트생이 근무종료를 누르면 동시에(근무시간 측정 종료, 근무 일단 </w:t>
            </w:r>
            <w:r w:rsidRPr="002C56C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DB</w:t>
            </w:r>
            <w:r w:rsidRPr="002C56C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반영)을 진행한다</w:t>
            </w:r>
          </w:p>
          <w:p w14:paraId="731506FF" w14:textId="74F84322" w:rsidR="006D068B" w:rsidRPr="009C2C45" w:rsidRDefault="009C2C45" w:rsidP="004C20B3">
            <w:pPr>
              <w:pStyle w:val="a4"/>
              <w:numPr>
                <w:ilvl w:val="0"/>
                <w:numId w:val="29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D13E0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작업이 모두 마치고 병합되어 메인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13E0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화면으로 이동한다.</w:t>
            </w:r>
          </w:p>
        </w:tc>
      </w:tr>
    </w:tbl>
    <w:p w14:paraId="0893E1E5" w14:textId="77777777" w:rsidR="002E6F44" w:rsidRDefault="002E6F44" w:rsidP="000F1697">
      <w:pPr>
        <w:autoSpaceDE w:val="0"/>
        <w:autoSpaceDN w:val="0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a5"/>
        <w:tblW w:w="10116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16"/>
      </w:tblGrid>
      <w:tr w:rsidR="00EE1B1D" w:rsidRPr="00243619" w14:paraId="0D85A89E" w14:textId="77777777" w:rsidTr="00C6122B">
        <w:tc>
          <w:tcPr>
            <w:tcW w:w="10116" w:type="dxa"/>
            <w:shd w:val="clear" w:color="auto" w:fill="D9D9D9" w:themeFill="background1" w:themeFillShade="D9"/>
          </w:tcPr>
          <w:p w14:paraId="284F83F2" w14:textId="0BA17178" w:rsidR="00EE1B1D" w:rsidRPr="00243619" w:rsidRDefault="001D0036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>시스템</w:t>
            </w:r>
            <w:r w:rsidR="00EE1B1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활동 다이어그램 </w:t>
            </w:r>
          </w:p>
        </w:tc>
      </w:tr>
      <w:tr w:rsidR="00A1114C" w:rsidRPr="00243619" w14:paraId="706C1DD5" w14:textId="77777777" w:rsidTr="00C6122B">
        <w:tc>
          <w:tcPr>
            <w:tcW w:w="10116" w:type="dxa"/>
            <w:shd w:val="clear" w:color="auto" w:fill="auto"/>
          </w:tcPr>
          <w:p w14:paraId="7E03BCBA" w14:textId="7EC174BA" w:rsidR="00A1114C" w:rsidRPr="00A1114C" w:rsidRDefault="00A1114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사용자가 시스템일 경우 상세히 명세한 활동 다이어그램</w:t>
            </w:r>
          </w:p>
        </w:tc>
      </w:tr>
      <w:tr w:rsidR="00EE1B1D" w14:paraId="02B1F320" w14:textId="77777777" w:rsidTr="00C6122B">
        <w:tc>
          <w:tcPr>
            <w:tcW w:w="10116" w:type="dxa"/>
          </w:tcPr>
          <w:p w14:paraId="5BA276BC" w14:textId="77777777" w:rsidR="00EE1B1D" w:rsidRDefault="00EE1B1D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3B92F00D" wp14:editId="248FA08D">
                  <wp:extent cx="1568742" cy="6956870"/>
                  <wp:effectExtent l="0" t="0" r="0" b="0"/>
                  <wp:docPr id="44" name="그림 44" descr="텍스트, 모니터, 스크린샷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5" descr="텍스트, 모니터, 스크린샷, 화면이(가) 표시된 사진&#10;&#10;자동 생성된 설명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68" t="4288" r="31665" b="1144"/>
                          <a:stretch/>
                        </pic:blipFill>
                        <pic:spPr bwMode="auto">
                          <a:xfrm>
                            <a:off x="0" y="0"/>
                            <a:ext cx="1645039" cy="7295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114C" w14:paraId="6E21C65C" w14:textId="77777777" w:rsidTr="00C6122B">
        <w:tc>
          <w:tcPr>
            <w:tcW w:w="10116" w:type="dxa"/>
          </w:tcPr>
          <w:p w14:paraId="0CADDBA6" w14:textId="7DEC738A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1.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시스템이 이전에 신규 직원 생성 활동 버튼이 작동된다.</w:t>
            </w:r>
          </w:p>
          <w:p w14:paraId="3DD65B38" w14:textId="0A07FAF7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2.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직원 추가 버튼을 사용자가 누른다.</w:t>
            </w:r>
          </w:p>
          <w:p w14:paraId="4C7EB59E" w14:textId="15A2D2D1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3</w:t>
            </w: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정직원과 아르바이트생 차이점을 출력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한다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08D2C5B9" w14:textId="43F77A0B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4.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아르바이트생 과 정직원 차이점을 사용자에게 알려준다.</w:t>
            </w:r>
          </w:p>
          <w:p w14:paraId="158A1A5B" w14:textId="6FE7AE0D" w:rsidR="00A1114C" w:rsidRPr="00A1114C" w:rsidRDefault="00A1114C" w:rsidP="00A1114C">
            <w:pPr>
              <w:autoSpaceDE w:val="0"/>
              <w:autoSpaceDN w:val="0"/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</w:pPr>
            <w:r w:rsidRPr="00A1114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5.</w:t>
            </w:r>
            <w:r w:rsidRPr="00A1114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사용자는 다음 분기점에서 정직원인지 아닌지 여부를 선택하여야 한다.</w:t>
            </w:r>
          </w:p>
        </w:tc>
      </w:tr>
    </w:tbl>
    <w:p w14:paraId="480800E1" w14:textId="6C088609" w:rsidR="00A1114C" w:rsidRDefault="00A1114C" w:rsidP="000F1697">
      <w:pPr>
        <w:autoSpaceDE w:val="0"/>
        <w:autoSpaceDN w:val="0"/>
        <w:rPr>
          <w:lang w:eastAsia="ko-KR"/>
        </w:rPr>
      </w:pPr>
    </w:p>
    <w:p w14:paraId="1E0AECBA" w14:textId="77777777" w:rsidR="00A1114C" w:rsidRDefault="00A1114C">
      <w:pPr>
        <w:spacing w:line="60" w:lineRule="auto"/>
        <w:jc w:val="both"/>
        <w:rPr>
          <w:lang w:eastAsia="ko-KR"/>
        </w:rPr>
      </w:pPr>
      <w:r>
        <w:rPr>
          <w:lang w:eastAsia="ko-KR"/>
        </w:rPr>
        <w:br w:type="page"/>
      </w:r>
    </w:p>
    <w:p w14:paraId="15B56C4D" w14:textId="77777777" w:rsidR="00071369" w:rsidRDefault="00071369" w:rsidP="000F1697">
      <w:pPr>
        <w:autoSpaceDE w:val="0"/>
        <w:autoSpaceDN w:val="0"/>
        <w:rPr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72"/>
        <w:gridCol w:w="9486"/>
      </w:tblGrid>
      <w:tr w:rsidR="00840D6B" w:rsidRPr="005C1A09" w14:paraId="28B81993" w14:textId="77777777" w:rsidTr="00C6122B">
        <w:trPr>
          <w:trHeight w:val="557"/>
        </w:trPr>
        <w:tc>
          <w:tcPr>
            <w:tcW w:w="772" w:type="dxa"/>
            <w:shd w:val="clear" w:color="auto" w:fill="A6A6A6" w:themeFill="background1" w:themeFillShade="A6"/>
            <w:vAlign w:val="center"/>
          </w:tcPr>
          <w:p w14:paraId="1162F9D7" w14:textId="021B6355" w:rsidR="00840D6B" w:rsidRPr="005C1A09" w:rsidRDefault="0099505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6.4</w:t>
            </w:r>
          </w:p>
        </w:tc>
        <w:tc>
          <w:tcPr>
            <w:tcW w:w="9486" w:type="dxa"/>
            <w:vAlign w:val="center"/>
          </w:tcPr>
          <w:p w14:paraId="1D177A36" w14:textId="4145F142" w:rsidR="00840D6B" w:rsidRPr="005C1A09" w:rsidRDefault="00A85941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상태</w:t>
            </w:r>
            <w:r w:rsidR="00A5474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(</w:t>
            </w:r>
            <w:r w:rsidR="00840D6B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State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)</w:t>
            </w:r>
            <w:r w:rsidR="00840D6B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 </w:t>
            </w:r>
            <w:r w:rsidR="00840D6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다이어그램</w:t>
            </w:r>
          </w:p>
        </w:tc>
      </w:tr>
    </w:tbl>
    <w:p w14:paraId="6B05D90B" w14:textId="77777777" w:rsidR="009F05D8" w:rsidRDefault="009F05D8">
      <w:pPr>
        <w:rPr>
          <w:lang w:eastAsia="ko-KR"/>
        </w:rPr>
      </w:pPr>
    </w:p>
    <w:tbl>
      <w:tblPr>
        <w:tblStyle w:val="a5"/>
        <w:tblW w:w="10258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258"/>
      </w:tblGrid>
      <w:tr w:rsidR="00840D6B" w:rsidRPr="00243619" w14:paraId="29D8ABDC" w14:textId="77777777" w:rsidTr="00C6122B">
        <w:tc>
          <w:tcPr>
            <w:tcW w:w="10258" w:type="dxa"/>
            <w:shd w:val="clear" w:color="auto" w:fill="D9D9D9" w:themeFill="background1" w:themeFillShade="D9"/>
          </w:tcPr>
          <w:p w14:paraId="39B9D978" w14:textId="6A1AFF6F" w:rsidR="00840D6B" w:rsidRPr="00243619" w:rsidRDefault="000562EE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관리</w:t>
            </w:r>
            <w:r w:rsidR="00840D6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7577C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전체 </w:t>
            </w:r>
            <w:r w:rsidR="00840D6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다이어그램 </w:t>
            </w:r>
          </w:p>
        </w:tc>
      </w:tr>
      <w:tr w:rsidR="00840D6B" w14:paraId="29D12CF3" w14:textId="77777777" w:rsidTr="00C6122B">
        <w:tc>
          <w:tcPr>
            <w:tcW w:w="10258" w:type="dxa"/>
          </w:tcPr>
          <w:p w14:paraId="7845D389" w14:textId="75962367" w:rsidR="00840D6B" w:rsidRDefault="00AE2DEB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BD91ED5" wp14:editId="2AE462B8">
                  <wp:extent cx="6271369" cy="2508308"/>
                  <wp:effectExtent l="0" t="0" r="0" b="635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4319" cy="2525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0D6B" w:rsidRPr="007C1ED8" w14:paraId="621A1854" w14:textId="77777777" w:rsidTr="00C6122B">
        <w:tc>
          <w:tcPr>
            <w:tcW w:w="10258" w:type="dxa"/>
            <w:vAlign w:val="center"/>
          </w:tcPr>
          <w:p w14:paraId="58B63B9F" w14:textId="1C0B9406" w:rsidR="00840D6B" w:rsidRPr="007C1ED8" w:rsidRDefault="00840D6B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 w:rsidR="00C571A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</w:p>
        </w:tc>
      </w:tr>
      <w:tr w:rsidR="00840D6B" w:rsidRPr="00B6095D" w14:paraId="0F97AA78" w14:textId="77777777" w:rsidTr="00C6122B">
        <w:tc>
          <w:tcPr>
            <w:tcW w:w="10258" w:type="dxa"/>
          </w:tcPr>
          <w:p w14:paraId="59FBD99F" w14:textId="61047DC3" w:rsidR="00840D6B" w:rsidRDefault="00BB7733" w:rsidP="00547CCA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상태 다이어그램은 </w:t>
            </w:r>
            <w:r w:rsidR="005F24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“</w:t>
            </w:r>
            <w:r w:rsidR="005F246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 관리</w:t>
            </w:r>
            <w:r w:rsidR="005F24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”</w:t>
            </w:r>
            <w:r w:rsidR="005F246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405CE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기능을 다이어그램으로 나타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냈다</w:t>
            </w:r>
            <w:r w:rsidR="00405CE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2D108F1E" w14:textId="54326728" w:rsidR="0048046D" w:rsidRDefault="00384CDB" w:rsidP="0048046D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주문대기를 기점으로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수락, 완료,취소,삭제,변경)을 수행한다.</w:t>
            </w:r>
          </w:p>
          <w:p w14:paraId="35F83F0D" w14:textId="1A944CF1" w:rsidR="00405CE4" w:rsidRPr="00B6095D" w:rsidRDefault="008111C2" w:rsidP="0048046D">
            <w:pPr>
              <w:pStyle w:val="a4"/>
              <w:numPr>
                <w:ilvl w:val="2"/>
                <w:numId w:val="8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관리의 경우 시작점에서 프로그램이 시작된다고 가정하에 작동된다. </w:t>
            </w:r>
          </w:p>
        </w:tc>
      </w:tr>
    </w:tbl>
    <w:p w14:paraId="7BA6EEE7" w14:textId="77777777" w:rsidR="00CB12FA" w:rsidRDefault="00CB12FA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116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16"/>
      </w:tblGrid>
      <w:tr w:rsidR="008111C2" w:rsidRPr="00243619" w14:paraId="4FDF074C" w14:textId="77777777" w:rsidTr="00DB3139">
        <w:tc>
          <w:tcPr>
            <w:tcW w:w="10116" w:type="dxa"/>
            <w:shd w:val="clear" w:color="auto" w:fill="D9D9D9" w:themeFill="background1" w:themeFillShade="D9"/>
          </w:tcPr>
          <w:p w14:paraId="14D52452" w14:textId="01B344DC" w:rsidR="008111C2" w:rsidRPr="00243619" w:rsidRDefault="008111C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 xml:space="preserve">주문 </w:t>
            </w:r>
            <w:r w:rsidR="007577C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수락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다이어그램 </w:t>
            </w:r>
          </w:p>
        </w:tc>
      </w:tr>
      <w:tr w:rsidR="008111C2" w14:paraId="26DF4BCF" w14:textId="77777777" w:rsidTr="00DB3139">
        <w:tc>
          <w:tcPr>
            <w:tcW w:w="10116" w:type="dxa"/>
          </w:tcPr>
          <w:p w14:paraId="3A27E093" w14:textId="77777777" w:rsidR="008111C2" w:rsidRDefault="008111C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57775FF2" wp14:editId="1EE55883">
                  <wp:extent cx="4285696" cy="2052536"/>
                  <wp:effectExtent l="0" t="0" r="0" b="508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1797" b="54255"/>
                          <a:stretch/>
                        </pic:blipFill>
                        <pic:spPr bwMode="auto">
                          <a:xfrm>
                            <a:off x="0" y="0"/>
                            <a:ext cx="4338075" cy="2077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1C2" w:rsidRPr="007C1ED8" w14:paraId="4E53DF23" w14:textId="77777777" w:rsidTr="00DB3139">
        <w:tc>
          <w:tcPr>
            <w:tcW w:w="10116" w:type="dxa"/>
            <w:vAlign w:val="center"/>
          </w:tcPr>
          <w:p w14:paraId="5F6C06F5" w14:textId="1C1987BE" w:rsidR="008111C2" w:rsidRPr="007C1ED8" w:rsidRDefault="008111C2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 w:rsidR="00775D4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775D4B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 w:rsidR="00775D4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수락)</w:t>
            </w:r>
          </w:p>
        </w:tc>
      </w:tr>
      <w:tr w:rsidR="008111C2" w:rsidRPr="00B6095D" w14:paraId="7446B414" w14:textId="77777777" w:rsidTr="00DB3139">
        <w:tc>
          <w:tcPr>
            <w:tcW w:w="10116" w:type="dxa"/>
          </w:tcPr>
          <w:p w14:paraId="71125222" w14:textId="04598A5E" w:rsidR="008111C2" w:rsidRDefault="00542CFD" w:rsidP="004C20B3">
            <w:pPr>
              <w:pStyle w:val="a4"/>
              <w:numPr>
                <w:ilvl w:val="0"/>
                <w:numId w:val="32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1141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 시작</w:t>
            </w:r>
            <w:r w:rsidR="00C6122B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1141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후 주문대기 상태에서 &lt;</w:t>
            </w:r>
            <w:r w:rsidRPr="001141D0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</w:t>
            </w:r>
            <w:r w:rsidRPr="001141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입력&gt;</w:t>
            </w:r>
            <w:r w:rsidRPr="001141D0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 w:rsidRPr="001141D0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감지되면 주문 수락 대기로 이동한다.</w:t>
            </w:r>
          </w:p>
          <w:p w14:paraId="7A3D6592" w14:textId="35DFC097" w:rsidR="006D4339" w:rsidRDefault="006D4339" w:rsidP="004C20B3">
            <w:pPr>
              <w:pStyle w:val="a4"/>
              <w:numPr>
                <w:ilvl w:val="1"/>
                <w:numId w:val="32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수락 대기에서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확인 버튼을 클릭하면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 수락으로 이동한다.</w:t>
            </w:r>
          </w:p>
          <w:p w14:paraId="519C9853" w14:textId="739BE2E1" w:rsidR="00725732" w:rsidRDefault="00402457" w:rsidP="004C20B3">
            <w:pPr>
              <w:pStyle w:val="a4"/>
              <w:numPr>
                <w:ilvl w:val="2"/>
                <w:numId w:val="32"/>
              </w:numPr>
              <w:autoSpaceDE w:val="0"/>
              <w:autoSpaceDN w:val="0"/>
              <w:ind w:leftChars="200" w:left="88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402457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수락 에서 &lt;&lt; 주문 수락 출력&gt;&gt; 이벤트를 수행하고 주문 대기로 돌아간다.</w:t>
            </w:r>
          </w:p>
          <w:p w14:paraId="446BBD37" w14:textId="2478FB00" w:rsidR="00773EC6" w:rsidRPr="00402457" w:rsidRDefault="006D4339" w:rsidP="004C20B3">
            <w:pPr>
              <w:pStyle w:val="a4"/>
              <w:numPr>
                <w:ilvl w:val="1"/>
                <w:numId w:val="32"/>
              </w:numPr>
              <w:autoSpaceDE w:val="0"/>
              <w:autoSpaceDN w:val="0"/>
              <w:ind w:leftChars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수락대기에서 &lt;취소 버튼 클릭&gt;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감지되면 다시 주문대기로 이동한다.</w:t>
            </w:r>
          </w:p>
        </w:tc>
      </w:tr>
    </w:tbl>
    <w:p w14:paraId="4CBBC25E" w14:textId="660C78FE" w:rsidR="008111C2" w:rsidRDefault="008111C2" w:rsidP="000F1697">
      <w:pPr>
        <w:autoSpaceDE w:val="0"/>
        <w:autoSpaceDN w:val="0"/>
        <w:rPr>
          <w:lang w:eastAsia="ko-KR"/>
        </w:rPr>
      </w:pPr>
    </w:p>
    <w:tbl>
      <w:tblPr>
        <w:tblStyle w:val="a5"/>
        <w:tblW w:w="10116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116"/>
      </w:tblGrid>
      <w:tr w:rsidR="001D5E2C" w:rsidRPr="00243619" w14:paraId="58AC6C2C" w14:textId="77777777" w:rsidTr="00DB3139">
        <w:tc>
          <w:tcPr>
            <w:tcW w:w="10116" w:type="dxa"/>
            <w:shd w:val="clear" w:color="auto" w:fill="D9D9D9" w:themeFill="background1" w:themeFillShade="D9"/>
          </w:tcPr>
          <w:p w14:paraId="3F3E6B70" w14:textId="5141D31F" w:rsidR="001D5E2C" w:rsidRPr="00243619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 </w:t>
            </w:r>
            <w:r w:rsidR="007577C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완료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다이어그램 </w:t>
            </w:r>
          </w:p>
        </w:tc>
      </w:tr>
      <w:tr w:rsidR="001D5E2C" w14:paraId="533C0808" w14:textId="77777777" w:rsidTr="00DB3139">
        <w:tc>
          <w:tcPr>
            <w:tcW w:w="10116" w:type="dxa"/>
          </w:tcPr>
          <w:p w14:paraId="69BEAE92" w14:textId="77777777" w:rsidR="001D5E2C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409C181A" wp14:editId="709B52F2">
                  <wp:extent cx="3026630" cy="2081719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379" r="68238"/>
                          <a:stretch/>
                        </pic:blipFill>
                        <pic:spPr bwMode="auto">
                          <a:xfrm>
                            <a:off x="0" y="0"/>
                            <a:ext cx="3062984" cy="2106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5E2C" w:rsidRPr="007C1ED8" w14:paraId="28979AC0" w14:textId="77777777" w:rsidTr="00DB3139">
        <w:tc>
          <w:tcPr>
            <w:tcW w:w="10116" w:type="dxa"/>
            <w:vAlign w:val="center"/>
          </w:tcPr>
          <w:p w14:paraId="410CF173" w14:textId="0F60796F" w:rsidR="001D5E2C" w:rsidRPr="007C1ED8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 w:rsidR="00775D4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775D4B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 w:rsidR="00775D4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완료)</w:t>
            </w:r>
          </w:p>
        </w:tc>
      </w:tr>
      <w:tr w:rsidR="001D5E2C" w:rsidRPr="00B6095D" w14:paraId="01554DF3" w14:textId="77777777" w:rsidTr="00DB3139">
        <w:tc>
          <w:tcPr>
            <w:tcW w:w="10116" w:type="dxa"/>
          </w:tcPr>
          <w:p w14:paraId="6B147F6D" w14:textId="1B8279CF" w:rsidR="007B35B2" w:rsidRDefault="00775D4B" w:rsidP="004C20B3">
            <w:pPr>
              <w:pStyle w:val="a4"/>
              <w:numPr>
                <w:ilvl w:val="0"/>
                <w:numId w:val="33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조리 완료 입력 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&gt;&gt;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입력되면 주문 완료로 이동한다.</w:t>
            </w:r>
          </w:p>
          <w:p w14:paraId="6816C153" w14:textId="43C43DB9" w:rsidR="0005537C" w:rsidRDefault="007B35B2" w:rsidP="004C20B3">
            <w:pPr>
              <w:pStyle w:val="a4"/>
              <w:numPr>
                <w:ilvl w:val="0"/>
                <w:numId w:val="33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&lt;&lt;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완료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버튼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클릭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&gt;&gt;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입력되면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완료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처리로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B35B2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7B35B2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2E1BF366" w14:textId="2CB73441" w:rsidR="00564603" w:rsidRPr="0005537C" w:rsidRDefault="0005537C" w:rsidP="004C20B3">
            <w:pPr>
              <w:pStyle w:val="a4"/>
              <w:numPr>
                <w:ilvl w:val="0"/>
                <w:numId w:val="33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완료 처리 에서 주문 대기로 이동한다.</w:t>
            </w:r>
          </w:p>
        </w:tc>
      </w:tr>
    </w:tbl>
    <w:p w14:paraId="568D6505" w14:textId="6FD28DA6" w:rsidR="00CB12FA" w:rsidRDefault="00CB12FA" w:rsidP="000F1697">
      <w:pPr>
        <w:autoSpaceDE w:val="0"/>
        <w:autoSpaceDN w:val="0"/>
        <w:rPr>
          <w:lang w:eastAsia="ko-KR"/>
        </w:rPr>
      </w:pPr>
    </w:p>
    <w:p w14:paraId="5EE2DE21" w14:textId="77777777" w:rsidR="00CB12FA" w:rsidRDefault="00CB12FA">
      <w:pPr>
        <w:spacing w:line="60" w:lineRule="auto"/>
        <w:jc w:val="both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a5"/>
        <w:tblW w:w="10258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258"/>
      </w:tblGrid>
      <w:tr w:rsidR="001D5E2C" w:rsidRPr="00243619" w14:paraId="4DB5C2B5" w14:textId="77777777" w:rsidTr="00A57A8E">
        <w:tc>
          <w:tcPr>
            <w:tcW w:w="10258" w:type="dxa"/>
            <w:shd w:val="clear" w:color="auto" w:fill="D9D9D9" w:themeFill="background1" w:themeFillShade="D9"/>
          </w:tcPr>
          <w:p w14:paraId="516FEBCC" w14:textId="218221CD" w:rsidR="001D5E2C" w:rsidRPr="00243619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 xml:space="preserve">주문 </w:t>
            </w:r>
            <w:r w:rsidR="007577C7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취소 및 변경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다이어그램 </w:t>
            </w:r>
          </w:p>
        </w:tc>
      </w:tr>
      <w:tr w:rsidR="001D5E2C" w14:paraId="5871CCB1" w14:textId="77777777" w:rsidTr="00A57A8E">
        <w:tc>
          <w:tcPr>
            <w:tcW w:w="10258" w:type="dxa"/>
          </w:tcPr>
          <w:p w14:paraId="50FB6C2D" w14:textId="77777777" w:rsidR="001D5E2C" w:rsidRDefault="001D5E2C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31A1D91C" wp14:editId="40F648B0">
                  <wp:extent cx="6308906" cy="3506598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93" t="1869" r="-759" b="23947"/>
                          <a:stretch/>
                        </pic:blipFill>
                        <pic:spPr bwMode="auto">
                          <a:xfrm>
                            <a:off x="0" y="0"/>
                            <a:ext cx="6538438" cy="3634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29E" w14:paraId="4CC66709" w14:textId="77777777" w:rsidTr="00A57A8E">
        <w:tc>
          <w:tcPr>
            <w:tcW w:w="10258" w:type="dxa"/>
          </w:tcPr>
          <w:p w14:paraId="6FCAA91B" w14:textId="2611F428" w:rsidR="0081029E" w:rsidRDefault="00BC21A5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취소 대기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,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주문 수정 대기)</w:t>
            </w:r>
          </w:p>
        </w:tc>
      </w:tr>
      <w:tr w:rsidR="0081029E" w14:paraId="53F3FFE3" w14:textId="77777777" w:rsidTr="00A57A8E">
        <w:tc>
          <w:tcPr>
            <w:tcW w:w="10258" w:type="dxa"/>
          </w:tcPr>
          <w:p w14:paraId="6871BE08" w14:textId="6881C30F" w:rsidR="004727DA" w:rsidRDefault="00DA1036" w:rsidP="004C20B3">
            <w:pPr>
              <w:pStyle w:val="a4"/>
              <w:numPr>
                <w:ilvl w:val="0"/>
                <w:numId w:val="31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대기 상태에서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 출력, 버튼&gt;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발생하면 주문 선택으로 이동한다.</w:t>
            </w:r>
          </w:p>
          <w:p w14:paraId="475CD8F9" w14:textId="0A887259" w:rsidR="00DD073C" w:rsidRPr="00A84C9D" w:rsidRDefault="004727DA" w:rsidP="004C20B3">
            <w:pPr>
              <w:pStyle w:val="a4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선택에서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&lt;&lt;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&gt;&gt;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발생하면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대기로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727DA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4727DA">
              <w:rPr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56BC229B" w14:textId="77777777" w:rsidR="00A84C9D" w:rsidRPr="00DD073C" w:rsidRDefault="00A84C9D" w:rsidP="00A84C9D">
            <w:pPr>
              <w:pStyle w:val="a4"/>
              <w:autoSpaceDE w:val="0"/>
              <w:autoSpaceDN w:val="0"/>
              <w:ind w:leftChars="0" w:left="64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  <w:p w14:paraId="7DB86B26" w14:textId="012EE16E" w:rsidR="00DD073C" w:rsidRPr="00542464" w:rsidRDefault="00DD073C" w:rsidP="004C20B3">
            <w:pPr>
              <w:pStyle w:val="a4"/>
              <w:numPr>
                <w:ilvl w:val="0"/>
                <w:numId w:val="31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선택에서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&lt;&lt;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선택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&gt;&gt;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발생하면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대기로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D073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DD073C">
              <w:rPr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6E8424A5" w14:textId="5E7ECB72" w:rsidR="00DE542D" w:rsidRDefault="00DE542D" w:rsidP="004C20B3">
            <w:pPr>
              <w:pStyle w:val="a4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대기에서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&lt;&lt;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확인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&gt;&gt;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감지되면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삭제로</w:t>
            </w:r>
            <w:r w:rsidRPr="00E42CBC">
              <w:rPr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하고,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42464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대기로 이동한다</w:t>
            </w:r>
          </w:p>
          <w:p w14:paraId="6FC8B80C" w14:textId="37693313" w:rsidR="00542464" w:rsidRDefault="00542464" w:rsidP="004C20B3">
            <w:pPr>
              <w:pStyle w:val="a4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대기에서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&lt;&lt;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취소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&gt;&gt;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발생하면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선택으로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E42CB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E42CB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1789C1D7" w14:textId="77777777" w:rsidR="00A84C9D" w:rsidRPr="00DE542D" w:rsidRDefault="00A84C9D" w:rsidP="00A84C9D">
            <w:pPr>
              <w:pStyle w:val="a4"/>
              <w:autoSpaceDE w:val="0"/>
              <w:autoSpaceDN w:val="0"/>
              <w:ind w:leftChars="0" w:left="64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  <w:p w14:paraId="5C08A38E" w14:textId="7B9F8A9E" w:rsidR="00DE542D" w:rsidRDefault="00542464" w:rsidP="004C20B3">
            <w:pPr>
              <w:pStyle w:val="a4"/>
              <w:numPr>
                <w:ilvl w:val="0"/>
                <w:numId w:val="31"/>
              </w:numPr>
              <w:autoSpaceDE w:val="0"/>
              <w:autoSpaceDN w:val="0"/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선택에서 이후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 변경 선택&gt;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감지되면 주문 수정 대기로 이동한다.</w:t>
            </w:r>
          </w:p>
          <w:p w14:paraId="60D5EB1E" w14:textId="09A9B5DE" w:rsidR="002A4723" w:rsidRDefault="002A4723" w:rsidP="004C20B3">
            <w:pPr>
              <w:pStyle w:val="a4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수정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대기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상태에서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&lt;&lt;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정보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입력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&gt;&gt;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감지되면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이동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하고 문 대기 상태로 이동한다.</w:t>
            </w:r>
          </w:p>
          <w:p w14:paraId="26F65A54" w14:textId="4F348EA6" w:rsidR="0081029E" w:rsidRPr="002A4723" w:rsidRDefault="00DA1036" w:rsidP="004C20B3">
            <w:pPr>
              <w:pStyle w:val="a4"/>
              <w:numPr>
                <w:ilvl w:val="1"/>
                <w:numId w:val="31"/>
              </w:numPr>
              <w:autoSpaceDE w:val="0"/>
              <w:autoSpaceDN w:val="0"/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주문 수정 대기 상태에서 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&lt;&lt;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취소&gt;</w:t>
            </w:r>
            <w:r w:rsidRPr="00DE542D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 w:rsidRPr="00DE542D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감지되면 주문 선택으로 이동하여 주문 대기로 이동한다.</w:t>
            </w:r>
          </w:p>
        </w:tc>
      </w:tr>
    </w:tbl>
    <w:p w14:paraId="03E8B7AF" w14:textId="77777777" w:rsidR="006606C7" w:rsidRDefault="006606C7" w:rsidP="000F1697">
      <w:pPr>
        <w:autoSpaceDE w:val="0"/>
        <w:autoSpaceDN w:val="0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a5"/>
        <w:tblW w:w="10258" w:type="dxa"/>
        <w:tblInd w:w="227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0258"/>
      </w:tblGrid>
      <w:tr w:rsidR="006606C7" w:rsidRPr="00243619" w14:paraId="6E4B2CD7" w14:textId="77777777" w:rsidTr="00A57A8E">
        <w:tc>
          <w:tcPr>
            <w:tcW w:w="10258" w:type="dxa"/>
            <w:shd w:val="clear" w:color="auto" w:fill="D9D9D9" w:themeFill="background1" w:themeFillShade="D9"/>
          </w:tcPr>
          <w:p w14:paraId="573A2FDE" w14:textId="77777777" w:rsidR="006606C7" w:rsidRPr="00243619" w:rsidRDefault="006606C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lastRenderedPageBreak/>
              <w:t xml:space="preserve">주문 관리 다이어그램 </w:t>
            </w:r>
          </w:p>
        </w:tc>
      </w:tr>
      <w:tr w:rsidR="006606C7" w14:paraId="1A9D0BCD" w14:textId="77777777" w:rsidTr="00A57A8E">
        <w:tc>
          <w:tcPr>
            <w:tcW w:w="10258" w:type="dxa"/>
          </w:tcPr>
          <w:p w14:paraId="55042219" w14:textId="77777777" w:rsidR="006606C7" w:rsidRDefault="006606C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121B313D" wp14:editId="291052B8">
                  <wp:extent cx="3237875" cy="4901383"/>
                  <wp:effectExtent l="0" t="0" r="63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4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92" t="-76" r="49751" b="-58"/>
                          <a:stretch/>
                        </pic:blipFill>
                        <pic:spPr bwMode="auto">
                          <a:xfrm>
                            <a:off x="0" y="0"/>
                            <a:ext cx="3393209" cy="5136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6C7" w:rsidRPr="007C1ED8" w14:paraId="77CCD7DE" w14:textId="77777777" w:rsidTr="00A57A8E">
        <w:tc>
          <w:tcPr>
            <w:tcW w:w="10258" w:type="dxa"/>
            <w:vAlign w:val="center"/>
          </w:tcPr>
          <w:p w14:paraId="15DA6E79" w14:textId="29274E82" w:rsidR="006606C7" w:rsidRPr="007C1ED8" w:rsidRDefault="006606C7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사용자가 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주문관리를 통한 상태 </w:t>
            </w:r>
            <w:r w:rsidRPr="007C1ED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</w:t>
            </w: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 대기)</w:t>
            </w:r>
          </w:p>
        </w:tc>
      </w:tr>
      <w:tr w:rsidR="006606C7" w:rsidRPr="00B6095D" w14:paraId="2E0BB493" w14:textId="77777777" w:rsidTr="00A57A8E">
        <w:tc>
          <w:tcPr>
            <w:tcW w:w="10258" w:type="dxa"/>
          </w:tcPr>
          <w:p w14:paraId="1DDD627B" w14:textId="268AC23E" w:rsidR="004F1761" w:rsidRDefault="00CC1435" w:rsidP="004C20B3">
            <w:pPr>
              <w:pStyle w:val="a4"/>
              <w:numPr>
                <w:ilvl w:val="0"/>
                <w:numId w:val="34"/>
              </w:numPr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시작점에서</w:t>
            </w:r>
            <w:r w:rsidRPr="004F1761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프로그램이 시작된다.</w:t>
            </w:r>
          </w:p>
          <w:p w14:paraId="2546CD31" w14:textId="6F095780" w:rsidR="004F1761" w:rsidRDefault="004F1761" w:rsidP="004C20B3">
            <w:pPr>
              <w:pStyle w:val="a4"/>
              <w:numPr>
                <w:ilvl w:val="0"/>
                <w:numId w:val="34"/>
              </w:numPr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&lt;&lt;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대기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버튼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선택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&gt;&gt;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이벤트가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감지되면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대기로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4F1761">
              <w:rPr>
                <w:rFonts w:ascii="맑은 고딕" w:eastAsia="맑은 고딕" w:hAnsi="맑은 고딕" w:cs="맑은 고딕" w:hint="eastAsia"/>
                <w:color w:val="000000" w:themeColor="text1"/>
                <w:sz w:val="20"/>
                <w:szCs w:val="20"/>
                <w:lang w:eastAsia="ko-KR"/>
              </w:rPr>
              <w:t>이동한다</w:t>
            </w:r>
            <w:r w:rsidRPr="004F1761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  <w:p w14:paraId="39A51466" w14:textId="2C35331C" w:rsidR="00A81466" w:rsidRDefault="004F1761" w:rsidP="004C20B3">
            <w:pPr>
              <w:pStyle w:val="a4"/>
              <w:numPr>
                <w:ilvl w:val="0"/>
                <w:numId w:val="34"/>
              </w:numPr>
              <w:ind w:leftChars="0" w:left="40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 대기에서 각 입력 상황별로 작동한다.</w:t>
            </w:r>
          </w:p>
          <w:p w14:paraId="7D36FC84" w14:textId="4FE3D86A" w:rsidR="009A5E49" w:rsidRDefault="007228C3" w:rsidP="004C20B3">
            <w:pPr>
              <w:pStyle w:val="a4"/>
              <w:numPr>
                <w:ilvl w:val="1"/>
                <w:numId w:val="34"/>
              </w:numPr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모든 기능 수행후 &lt;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&lt;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주문 대기 정지 선택&gt;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&gt;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 이벤트가 발생하면 모듈 종료로 이동한다.</w:t>
            </w:r>
          </w:p>
          <w:p w14:paraId="6060E687" w14:textId="77777777" w:rsidR="00A81466" w:rsidRDefault="00A37585" w:rsidP="00A81466">
            <w:pPr>
              <w:pStyle w:val="a4"/>
              <w:autoSpaceDE w:val="0"/>
              <w:autoSpaceDN w:val="0"/>
              <w:ind w:leftChars="0" w:left="834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ins w:id="2" w:author="{C41C5D06-77AD-410B-8B24-57274021B1CC}" w:date="2022-06-11T19:17:00Z">
              <w:r>
                <w:rPr>
                  <w:rFonts w:ascii="맑은 고딕" w:eastAsia="맑은 고딕" w:hAnsi="맑은 고딕" w:hint="eastAsia"/>
                  <w:color w:val="000000" w:themeColor="text1"/>
                  <w:sz w:val="20"/>
                  <w:szCs w:val="20"/>
                  <w:lang w:eastAsia="ko-KR"/>
                </w:rPr>
                <w:t xml:space="preserve"> </w:t>
              </w:r>
            </w:ins>
          </w:p>
          <w:p w14:paraId="3014EE6E" w14:textId="2077E419" w:rsidR="006606C7" w:rsidRPr="007228C3" w:rsidRDefault="007228C3" w:rsidP="004C20B3">
            <w:pPr>
              <w:pStyle w:val="a4"/>
              <w:numPr>
                <w:ilvl w:val="1"/>
                <w:numId w:val="34"/>
              </w:numPr>
              <w:ind w:leftChars="100" w:left="643" w:hanging="403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종료점에서 프로그램이 종료된다.</w:t>
            </w:r>
          </w:p>
        </w:tc>
      </w:tr>
    </w:tbl>
    <w:p w14:paraId="4A517408" w14:textId="4D76779A" w:rsidR="001F5A28" w:rsidRDefault="001F5A28">
      <w:pPr>
        <w:rPr>
          <w:lang w:eastAsia="ko-KR"/>
        </w:rPr>
      </w:pPr>
    </w:p>
    <w:p w14:paraId="54D728EF" w14:textId="77777777" w:rsidR="001F5A28" w:rsidRDefault="001F5A28">
      <w:pPr>
        <w:spacing w:line="60" w:lineRule="auto"/>
        <w:jc w:val="both"/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a5"/>
        <w:tblW w:w="10541" w:type="dxa"/>
        <w:tblInd w:w="-5" w:type="dxa"/>
        <w:tblLook w:val="04A0" w:firstRow="1" w:lastRow="0" w:firstColumn="1" w:lastColumn="0" w:noHBand="0" w:noVBand="1"/>
      </w:tblPr>
      <w:tblGrid>
        <w:gridCol w:w="710"/>
        <w:gridCol w:w="9831"/>
      </w:tblGrid>
      <w:tr w:rsidR="00930DA2" w14:paraId="06B86266" w14:textId="77777777" w:rsidTr="00A54741">
        <w:trPr>
          <w:trHeight w:val="557"/>
        </w:trPr>
        <w:tc>
          <w:tcPr>
            <w:tcW w:w="710" w:type="dxa"/>
            <w:shd w:val="clear" w:color="auto" w:fill="808080" w:themeFill="background1" w:themeFillShade="80"/>
            <w:vAlign w:val="center"/>
          </w:tcPr>
          <w:p w14:paraId="0132D072" w14:textId="00A2908D" w:rsidR="00930DA2" w:rsidRPr="005C1A09" w:rsidRDefault="00930DA2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7</w:t>
            </w:r>
          </w:p>
        </w:tc>
        <w:tc>
          <w:tcPr>
            <w:tcW w:w="9831" w:type="dxa"/>
            <w:vAlign w:val="center"/>
          </w:tcPr>
          <w:p w14:paraId="15736362" w14:textId="0D424F28" w:rsidR="00930DA2" w:rsidRPr="005C1A09" w:rsidRDefault="00930DA2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 환경</w:t>
            </w:r>
          </w:p>
        </w:tc>
      </w:tr>
    </w:tbl>
    <w:p w14:paraId="6AA3A015" w14:textId="77777777" w:rsidR="00930DA2" w:rsidRDefault="00930DA2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930DA2" w14:paraId="0F91EE2D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2413097" w14:textId="0598700D" w:rsidR="00930DA2" w:rsidRPr="005C1A09" w:rsidRDefault="00930DA2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7.1</w:t>
            </w:r>
          </w:p>
        </w:tc>
        <w:tc>
          <w:tcPr>
            <w:tcW w:w="9554" w:type="dxa"/>
            <w:vAlign w:val="center"/>
          </w:tcPr>
          <w:p w14:paraId="39F1E2AE" w14:textId="3DBFD783" w:rsidR="00930DA2" w:rsidRPr="005C1A09" w:rsidRDefault="004A276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개발 도구</w:t>
            </w:r>
          </w:p>
        </w:tc>
      </w:tr>
    </w:tbl>
    <w:p w14:paraId="06848CFD" w14:textId="3FF7376B" w:rsidR="00547105" w:rsidRDefault="00547105" w:rsidP="00547105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79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1417"/>
        <w:gridCol w:w="2552"/>
        <w:gridCol w:w="6208"/>
      </w:tblGrid>
      <w:tr w:rsidR="006416CA" w14:paraId="1FCB10FB" w14:textId="77777777" w:rsidTr="00DA0B93">
        <w:tc>
          <w:tcPr>
            <w:tcW w:w="3969" w:type="dxa"/>
            <w:gridSpan w:val="2"/>
            <w:tcBorders>
              <w:tl2br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9453DE1" w14:textId="77777777" w:rsidR="006416CA" w:rsidRPr="00DA0B93" w:rsidRDefault="006416CA" w:rsidP="00DA0B93">
            <w:pPr>
              <w:autoSpaceDE w:val="0"/>
              <w:autoSpaceDN w:val="0"/>
              <w:spacing w:line="360" w:lineRule="exact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</w:p>
        </w:tc>
        <w:tc>
          <w:tcPr>
            <w:tcW w:w="6208" w:type="dxa"/>
            <w:shd w:val="clear" w:color="auto" w:fill="D9D9D9" w:themeFill="background1" w:themeFillShade="D9"/>
          </w:tcPr>
          <w:p w14:paraId="5063CD62" w14:textId="158AEE8F" w:rsidR="006416CA" w:rsidRPr="00DA0B93" w:rsidRDefault="00535036" w:rsidP="00DA0B93">
            <w:pPr>
              <w:autoSpaceDE w:val="0"/>
              <w:autoSpaceDN w:val="0"/>
              <w:spacing w:line="360" w:lineRule="exact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r w:rsidRPr="00DA0B9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도구 및 테스트 담당</w:t>
            </w:r>
          </w:p>
        </w:tc>
      </w:tr>
      <w:tr w:rsidR="001D5ADF" w14:paraId="30CABD63" w14:textId="77777777" w:rsidTr="00DA0B93">
        <w:tc>
          <w:tcPr>
            <w:tcW w:w="1417" w:type="dxa"/>
            <w:vMerge w:val="restart"/>
            <w:shd w:val="clear" w:color="auto" w:fill="D9D9D9" w:themeFill="background1" w:themeFillShade="D9"/>
            <w:vAlign w:val="center"/>
          </w:tcPr>
          <w:p w14:paraId="0988C5E7" w14:textId="5584C976" w:rsidR="001D5ADF" w:rsidRPr="00DA0B93" w:rsidRDefault="001D5ADF" w:rsidP="00DA0B93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r w:rsidRPr="00DA0B9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I</w:t>
            </w:r>
            <w:r w:rsidRPr="00DA0B93"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  <w:t>DE</w:t>
            </w:r>
          </w:p>
        </w:tc>
        <w:tc>
          <w:tcPr>
            <w:tcW w:w="2552" w:type="dxa"/>
          </w:tcPr>
          <w:p w14:paraId="5F1CEFF4" w14:textId="6DC54DFB" w:rsidR="001D5ADF" w:rsidRDefault="001D5ADF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471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  <w:tc>
          <w:tcPr>
            <w:tcW w:w="6208" w:type="dxa"/>
          </w:tcPr>
          <w:p w14:paraId="742E56F4" w14:textId="4C872FD2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조진혁,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박상현,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</w:tr>
      <w:tr w:rsidR="001D5ADF" w14:paraId="312631CC" w14:textId="77777777" w:rsidTr="00DA0B93">
        <w:tc>
          <w:tcPr>
            <w:tcW w:w="1417" w:type="dxa"/>
            <w:vMerge/>
            <w:shd w:val="clear" w:color="auto" w:fill="D9D9D9" w:themeFill="background1" w:themeFillShade="D9"/>
            <w:vAlign w:val="center"/>
          </w:tcPr>
          <w:p w14:paraId="302E3F0B" w14:textId="77777777" w:rsidR="001D5ADF" w:rsidRPr="00DA0B93" w:rsidRDefault="001D5ADF" w:rsidP="00DA0B93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</w:p>
        </w:tc>
        <w:tc>
          <w:tcPr>
            <w:tcW w:w="2552" w:type="dxa"/>
          </w:tcPr>
          <w:p w14:paraId="79355B6A" w14:textId="22A590F1" w:rsidR="001D5ADF" w:rsidRPr="00547105" w:rsidRDefault="001D5ADF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547105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NetBeans</w:t>
            </w:r>
          </w:p>
        </w:tc>
        <w:tc>
          <w:tcPr>
            <w:tcW w:w="6208" w:type="dxa"/>
          </w:tcPr>
          <w:p w14:paraId="0F00EA38" w14:textId="4E24A3DB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</w:tr>
      <w:tr w:rsidR="001D5ADF" w14:paraId="145A7037" w14:textId="77777777" w:rsidTr="00DA0B93">
        <w:tc>
          <w:tcPr>
            <w:tcW w:w="1417" w:type="dxa"/>
            <w:vMerge w:val="restart"/>
            <w:shd w:val="clear" w:color="auto" w:fill="D9D9D9" w:themeFill="background1" w:themeFillShade="D9"/>
            <w:vAlign w:val="center"/>
          </w:tcPr>
          <w:p w14:paraId="6CD0446C" w14:textId="23D5132D" w:rsidR="001D5ADF" w:rsidRPr="00DA0B93" w:rsidRDefault="001D5ADF" w:rsidP="00DA0B93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r w:rsidRPr="00DA0B9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O</w:t>
            </w:r>
            <w:r w:rsidRPr="00DA0B93"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  <w:t xml:space="preserve">S </w:t>
            </w:r>
            <w:r w:rsidRPr="00DA0B9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환경</w:t>
            </w:r>
          </w:p>
        </w:tc>
        <w:tc>
          <w:tcPr>
            <w:tcW w:w="2552" w:type="dxa"/>
          </w:tcPr>
          <w:p w14:paraId="0CDDCBB0" w14:textId="5A3D709E" w:rsidR="001D5ADF" w:rsidRDefault="00333176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10</w:t>
            </w:r>
          </w:p>
        </w:tc>
        <w:tc>
          <w:tcPr>
            <w:tcW w:w="6208" w:type="dxa"/>
          </w:tcPr>
          <w:p w14:paraId="33DBDA82" w14:textId="00279D16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조진혁,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</w:tr>
      <w:tr w:rsidR="001D5ADF" w14:paraId="3CA73304" w14:textId="77777777" w:rsidTr="00DA0B93">
        <w:tc>
          <w:tcPr>
            <w:tcW w:w="1417" w:type="dxa"/>
            <w:vMerge/>
            <w:shd w:val="clear" w:color="auto" w:fill="D9D9D9" w:themeFill="background1" w:themeFillShade="D9"/>
            <w:vAlign w:val="center"/>
          </w:tcPr>
          <w:p w14:paraId="393C43B2" w14:textId="77777777" w:rsidR="001D5ADF" w:rsidRDefault="001D5ADF" w:rsidP="0054710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552" w:type="dxa"/>
          </w:tcPr>
          <w:p w14:paraId="57FDD76F" w14:textId="5C6C73DD" w:rsidR="001D5ADF" w:rsidRDefault="00333176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Windows 11</w:t>
            </w:r>
          </w:p>
        </w:tc>
        <w:tc>
          <w:tcPr>
            <w:tcW w:w="6208" w:type="dxa"/>
          </w:tcPr>
          <w:p w14:paraId="403E9A03" w14:textId="146A3054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</w:tr>
      <w:tr w:rsidR="001D5ADF" w14:paraId="02A04108" w14:textId="77777777" w:rsidTr="00DA0B93">
        <w:tc>
          <w:tcPr>
            <w:tcW w:w="1417" w:type="dxa"/>
            <w:vMerge/>
            <w:shd w:val="clear" w:color="auto" w:fill="D9D9D9" w:themeFill="background1" w:themeFillShade="D9"/>
            <w:vAlign w:val="center"/>
          </w:tcPr>
          <w:p w14:paraId="31201739" w14:textId="77777777" w:rsidR="001D5ADF" w:rsidRDefault="001D5ADF" w:rsidP="0054710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552" w:type="dxa"/>
          </w:tcPr>
          <w:p w14:paraId="3727B67B" w14:textId="6307B322" w:rsidR="001D5ADF" w:rsidRDefault="00333176" w:rsidP="00226F68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Mac OS</w:t>
            </w:r>
          </w:p>
        </w:tc>
        <w:tc>
          <w:tcPr>
            <w:tcW w:w="6208" w:type="dxa"/>
          </w:tcPr>
          <w:p w14:paraId="09905F2F" w14:textId="7EB434A8" w:rsidR="001D5ADF" w:rsidRDefault="00947AF6" w:rsidP="00547105">
            <w:pPr>
              <w:autoSpaceDE w:val="0"/>
              <w:autoSpaceDN w:val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</w:tr>
    </w:tbl>
    <w:p w14:paraId="04ECF506" w14:textId="77777777" w:rsidR="00547105" w:rsidRDefault="00547105" w:rsidP="0054710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489AA8C" w14:textId="77777777" w:rsidR="00FD5734" w:rsidRDefault="00FD5734" w:rsidP="0054710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1FB5FCC" w14:textId="77777777" w:rsidR="00FD5734" w:rsidRDefault="00FD5734" w:rsidP="00547105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9345EF" w14:paraId="0D604EAC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7A84E1C" w14:textId="1E878045" w:rsidR="009345EF" w:rsidRPr="005C1A09" w:rsidRDefault="00927F0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7.2</w:t>
            </w:r>
          </w:p>
        </w:tc>
        <w:tc>
          <w:tcPr>
            <w:tcW w:w="9554" w:type="dxa"/>
            <w:vAlign w:val="center"/>
          </w:tcPr>
          <w:p w14:paraId="7EC958CB" w14:textId="64878761" w:rsidR="009345EF" w:rsidRPr="005C1A09" w:rsidRDefault="00927F0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회의</w:t>
            </w:r>
          </w:p>
        </w:tc>
      </w:tr>
    </w:tbl>
    <w:p w14:paraId="42B6D7C1" w14:textId="77777777" w:rsidR="009345EF" w:rsidRDefault="009345EF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76" w:type="dxa"/>
        <w:tblInd w:w="210" w:type="dxa"/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5138"/>
        <w:gridCol w:w="5138"/>
      </w:tblGrid>
      <w:tr w:rsidR="002E4588" w14:paraId="4EB7BAE2" w14:textId="77777777" w:rsidTr="0015144F">
        <w:trPr>
          <w:trHeight w:val="397"/>
        </w:trPr>
        <w:tc>
          <w:tcPr>
            <w:tcW w:w="5138" w:type="dxa"/>
            <w:shd w:val="clear" w:color="auto" w:fill="D9D9D9" w:themeFill="background1" w:themeFillShade="D9"/>
            <w:vAlign w:val="center"/>
          </w:tcPr>
          <w:p w14:paraId="6636CA18" w14:textId="77777777" w:rsidR="002E4588" w:rsidRPr="00D80C9D" w:rsidRDefault="002E4588" w:rsidP="00D80C9D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r w:rsidRPr="00D80C9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대면 회의</w:t>
            </w:r>
          </w:p>
        </w:tc>
        <w:tc>
          <w:tcPr>
            <w:tcW w:w="5138" w:type="dxa"/>
            <w:shd w:val="clear" w:color="auto" w:fill="D9D9D9" w:themeFill="background1" w:themeFillShade="D9"/>
            <w:vAlign w:val="center"/>
          </w:tcPr>
          <w:p w14:paraId="5EF3EC29" w14:textId="77777777" w:rsidR="002E4588" w:rsidRPr="00D80C9D" w:rsidRDefault="002E4588" w:rsidP="00D80C9D">
            <w:pPr>
              <w:autoSpaceDE w:val="0"/>
              <w:autoSpaceDN w:val="0"/>
              <w:spacing w:line="40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</w:pPr>
            <w:r w:rsidRPr="00D80C9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비대면 회의</w:t>
            </w:r>
          </w:p>
        </w:tc>
      </w:tr>
      <w:tr w:rsidR="002E4588" w14:paraId="6D614868" w14:textId="77777777" w:rsidTr="0015144F">
        <w:trPr>
          <w:trHeight w:val="397"/>
        </w:trPr>
        <w:tc>
          <w:tcPr>
            <w:tcW w:w="5138" w:type="dxa"/>
            <w:shd w:val="clear" w:color="auto" w:fill="auto"/>
            <w:vAlign w:val="center"/>
          </w:tcPr>
          <w:p w14:paraId="45D0891B" w14:textId="6B64B37F" w:rsidR="002E4588" w:rsidRDefault="002E4588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동의대학교 정보공학관</w:t>
            </w:r>
          </w:p>
        </w:tc>
        <w:tc>
          <w:tcPr>
            <w:tcW w:w="5138" w:type="dxa"/>
            <w:shd w:val="clear" w:color="auto" w:fill="auto"/>
            <w:vAlign w:val="center"/>
          </w:tcPr>
          <w:p w14:paraId="6C289ECE" w14:textId="355FCA39" w:rsidR="002E4588" w:rsidRDefault="002E4588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D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iscord</w:t>
            </w:r>
          </w:p>
        </w:tc>
      </w:tr>
      <w:tr w:rsidR="002E4588" w14:paraId="293361C1" w14:textId="77777777" w:rsidTr="0015144F">
        <w:trPr>
          <w:trHeight w:val="408"/>
        </w:trPr>
        <w:tc>
          <w:tcPr>
            <w:tcW w:w="5138" w:type="dxa"/>
            <w:vAlign w:val="center"/>
          </w:tcPr>
          <w:p w14:paraId="79894FB5" w14:textId="0B3697A9" w:rsidR="002E4588" w:rsidRPr="00F84881" w:rsidRDefault="00F84881" w:rsidP="00F84881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F84881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2558204" wp14:editId="62E1ED4B">
                  <wp:extent cx="2659380" cy="1996440"/>
                  <wp:effectExtent l="0" t="0" r="7620" b="381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54130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938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8" w:type="dxa"/>
            <w:vAlign w:val="center"/>
          </w:tcPr>
          <w:p w14:paraId="23C3CA44" w14:textId="77777777" w:rsidR="002E4588" w:rsidRDefault="002E4588" w:rsidP="00C5184F">
            <w:pPr>
              <w:autoSpaceDE w:val="0"/>
              <w:autoSpaceDN w:val="0"/>
              <w:ind w:left="141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2B2532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709ED51D" wp14:editId="1862B40C">
                  <wp:extent cx="2299648" cy="1765801"/>
                  <wp:effectExtent l="0" t="0" r="5715" b="635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65577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2119" cy="1775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DB262" w14:textId="33ED6D46" w:rsidR="00593A43" w:rsidRDefault="00593A43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0811604E" w14:textId="77777777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E12B3A5" w14:textId="77777777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7A76992F" w14:textId="290238A3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p w14:paraId="55439B28" w14:textId="77777777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1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0246"/>
      </w:tblGrid>
      <w:tr w:rsidR="009840B1" w14:paraId="0FCFC817" w14:textId="77777777" w:rsidTr="00590BFD">
        <w:trPr>
          <w:trHeight w:val="20"/>
        </w:trPr>
        <w:tc>
          <w:tcPr>
            <w:tcW w:w="10246" w:type="dxa"/>
            <w:shd w:val="clear" w:color="auto" w:fill="D9D9D9" w:themeFill="background1" w:themeFillShade="D9"/>
          </w:tcPr>
          <w:p w14:paraId="663EBC6E" w14:textId="7C6E5898" w:rsidR="009840B1" w:rsidRPr="009840B1" w:rsidRDefault="009840B1" w:rsidP="00590BFD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590BF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회의록 작성</w:t>
            </w:r>
          </w:p>
        </w:tc>
      </w:tr>
      <w:tr w:rsidR="009840B1" w14:paraId="61CF4DF5" w14:textId="77777777" w:rsidTr="00A579E0">
        <w:tc>
          <w:tcPr>
            <w:tcW w:w="10246" w:type="dxa"/>
          </w:tcPr>
          <w:p w14:paraId="313BE50F" w14:textId="7C3E71D6" w:rsidR="009840B1" w:rsidRDefault="00A579E0" w:rsidP="009840B1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579E0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2A21D3A" wp14:editId="04E4DC2D">
                  <wp:extent cx="5647325" cy="8381446"/>
                  <wp:effectExtent l="0" t="0" r="0" b="63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782" cy="8402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0FB07E" w14:textId="3AB7E895" w:rsidR="000969CA" w:rsidRDefault="000969CA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0969CA" w:rsidRPr="005C1A09" w14:paraId="1D21C1BC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5FD85B3E" w14:textId="37B5A9DD" w:rsidR="000969CA" w:rsidRPr="005C1A09" w:rsidRDefault="000969CA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A54741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8</w:t>
            </w:r>
          </w:p>
        </w:tc>
        <w:tc>
          <w:tcPr>
            <w:tcW w:w="9781" w:type="dxa"/>
            <w:vAlign w:val="center"/>
          </w:tcPr>
          <w:p w14:paraId="0A313743" w14:textId="161A6A4E" w:rsidR="000969CA" w:rsidRPr="005C1A09" w:rsidRDefault="00756B45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기술 관리 방법 </w:t>
            </w:r>
          </w:p>
        </w:tc>
      </w:tr>
    </w:tbl>
    <w:p w14:paraId="08201E36" w14:textId="299C653D" w:rsidR="00F65905" w:rsidRDefault="00F65905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F65905" w:rsidRPr="005C1A09" w14:paraId="0CA6A2D1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4E49A64" w14:textId="4A38A288" w:rsidR="00F65905" w:rsidRPr="005C1A09" w:rsidRDefault="00A5474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8</w:t>
            </w:r>
            <w:r w:rsidR="00F6590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0103DFA0" w14:textId="52521B41" w:rsidR="00F65905" w:rsidRPr="005C1A09" w:rsidRDefault="0018592B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변경 관리 </w:t>
            </w:r>
          </w:p>
        </w:tc>
      </w:tr>
    </w:tbl>
    <w:p w14:paraId="5DB044CB" w14:textId="77777777" w:rsidR="002A014B" w:rsidRDefault="002A014B" w:rsidP="002A014B">
      <w:pPr>
        <w:pStyle w:val="a4"/>
        <w:autoSpaceDE w:val="0"/>
        <w:autoSpaceDN w:val="0"/>
        <w:ind w:leftChars="0" w:left="284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01" w:type="dxa"/>
        <w:tblInd w:w="284" w:type="dxa"/>
        <w:tblLook w:val="04A0" w:firstRow="1" w:lastRow="0" w:firstColumn="1" w:lastColumn="0" w:noHBand="0" w:noVBand="1"/>
      </w:tblPr>
      <w:tblGrid>
        <w:gridCol w:w="2096"/>
        <w:gridCol w:w="8105"/>
      </w:tblGrid>
      <w:tr w:rsidR="0065579F" w14:paraId="2A2DE2E2" w14:textId="77777777" w:rsidTr="007C59E6">
        <w:trPr>
          <w:trHeight w:val="720"/>
        </w:trPr>
        <w:tc>
          <w:tcPr>
            <w:tcW w:w="2096" w:type="dxa"/>
            <w:shd w:val="clear" w:color="auto" w:fill="D9D9D9" w:themeFill="background1" w:themeFillShade="D9"/>
            <w:vAlign w:val="center"/>
          </w:tcPr>
          <w:p w14:paraId="7A708BC3" w14:textId="227CAE1D" w:rsidR="0065579F" w:rsidRPr="007C59E6" w:rsidRDefault="0065579F" w:rsidP="007C59E6">
            <w:pPr>
              <w:pStyle w:val="a4"/>
              <w:autoSpaceDE w:val="0"/>
              <w:autoSpaceDN w:val="0"/>
              <w:ind w:leftChars="0" w:left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결제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서비스</w:t>
            </w:r>
          </w:p>
        </w:tc>
        <w:tc>
          <w:tcPr>
            <w:tcW w:w="8105" w:type="dxa"/>
            <w:vAlign w:val="center"/>
          </w:tcPr>
          <w:p w14:paraId="4AAEACF4" w14:textId="6DC83793" w:rsidR="0065579F" w:rsidRDefault="0065579F" w:rsidP="007C59E6">
            <w:pPr>
              <w:pStyle w:val="a4"/>
              <w:autoSpaceDE w:val="0"/>
              <w:autoSpaceDN w:val="0"/>
              <w:ind w:leftChars="0" w:left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새로운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결제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서비스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제공자가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추가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/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기존의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결재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서비스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제공자의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종료에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따른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결재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시스템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추가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/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제거하였다</w:t>
            </w:r>
          </w:p>
        </w:tc>
      </w:tr>
      <w:tr w:rsidR="0065579F" w14:paraId="2234CA46" w14:textId="77777777" w:rsidTr="007C59E6">
        <w:trPr>
          <w:trHeight w:val="720"/>
        </w:trPr>
        <w:tc>
          <w:tcPr>
            <w:tcW w:w="2096" w:type="dxa"/>
            <w:shd w:val="clear" w:color="auto" w:fill="D9D9D9" w:themeFill="background1" w:themeFillShade="D9"/>
            <w:vAlign w:val="center"/>
          </w:tcPr>
          <w:p w14:paraId="3D65D490" w14:textId="45E3885E" w:rsidR="0065579F" w:rsidRPr="007C59E6" w:rsidRDefault="0065579F" w:rsidP="007C59E6">
            <w:pPr>
              <w:pStyle w:val="a4"/>
              <w:autoSpaceDE w:val="0"/>
              <w:autoSpaceDN w:val="0"/>
              <w:ind w:leftChars="0" w:left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영수증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출력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기능</w:t>
            </w:r>
          </w:p>
        </w:tc>
        <w:tc>
          <w:tcPr>
            <w:tcW w:w="8105" w:type="dxa"/>
            <w:vAlign w:val="center"/>
          </w:tcPr>
          <w:p w14:paraId="069877B3" w14:textId="327CCB19" w:rsidR="0065579F" w:rsidRDefault="0065579F" w:rsidP="007C59E6">
            <w:pPr>
              <w:pStyle w:val="a4"/>
              <w:autoSpaceDE w:val="0"/>
              <w:autoSpaceDN w:val="0"/>
              <w:ind w:leftChars="0" w:left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영수증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형식의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변경이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있을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경우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소스코드의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변경이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65579F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필요하다</w:t>
            </w:r>
            <w:r w:rsidRPr="0065579F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65579F" w14:paraId="439572D8" w14:textId="77777777" w:rsidTr="007C59E6">
        <w:trPr>
          <w:trHeight w:val="720"/>
        </w:trPr>
        <w:tc>
          <w:tcPr>
            <w:tcW w:w="2096" w:type="dxa"/>
            <w:shd w:val="clear" w:color="auto" w:fill="D9D9D9" w:themeFill="background1" w:themeFillShade="D9"/>
            <w:vAlign w:val="center"/>
          </w:tcPr>
          <w:p w14:paraId="5E409467" w14:textId="078B35FC" w:rsidR="0065579F" w:rsidRPr="007C59E6" w:rsidRDefault="007C59E6" w:rsidP="007C59E6">
            <w:pPr>
              <w:pStyle w:val="a4"/>
              <w:autoSpaceDE w:val="0"/>
              <w:autoSpaceDN w:val="0"/>
              <w:ind w:leftChars="0" w:left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메뉴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</w:t>
            </w:r>
          </w:p>
        </w:tc>
        <w:tc>
          <w:tcPr>
            <w:tcW w:w="8105" w:type="dxa"/>
            <w:vAlign w:val="center"/>
          </w:tcPr>
          <w:p w14:paraId="6E8A1D5D" w14:textId="20967670" w:rsidR="0065579F" w:rsidRPr="007C59E6" w:rsidRDefault="007C59E6" w:rsidP="007C59E6">
            <w:pPr>
              <w:pStyle w:val="a4"/>
              <w:autoSpaceDE w:val="0"/>
              <w:autoSpaceDN w:val="0"/>
              <w:ind w:leftChars="0" w:left="0"/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메뉴에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추가적인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정보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>(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알레르기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등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>)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을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제공해야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할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때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클래스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filed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의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변경이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있을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수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있다</w:t>
            </w:r>
            <w:r w:rsidRPr="007C59E6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>.</w:t>
            </w:r>
          </w:p>
        </w:tc>
      </w:tr>
      <w:tr w:rsidR="0065579F" w14:paraId="62F9F9CE" w14:textId="77777777" w:rsidTr="007C59E6">
        <w:trPr>
          <w:trHeight w:val="720"/>
        </w:trPr>
        <w:tc>
          <w:tcPr>
            <w:tcW w:w="2096" w:type="dxa"/>
            <w:shd w:val="clear" w:color="auto" w:fill="D9D9D9" w:themeFill="background1" w:themeFillShade="D9"/>
            <w:vAlign w:val="center"/>
          </w:tcPr>
          <w:p w14:paraId="57639E43" w14:textId="5BB1E6BD" w:rsidR="0065579F" w:rsidRPr="007C59E6" w:rsidRDefault="007C59E6" w:rsidP="007C59E6">
            <w:pPr>
              <w:pStyle w:val="a4"/>
              <w:autoSpaceDE w:val="0"/>
              <w:autoSpaceDN w:val="0"/>
              <w:ind w:leftChars="0" w:left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주문</w:t>
            </w:r>
            <w:r w:rsidRPr="007C59E6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관리</w:t>
            </w:r>
          </w:p>
        </w:tc>
        <w:tc>
          <w:tcPr>
            <w:tcW w:w="8105" w:type="dxa"/>
            <w:vAlign w:val="center"/>
          </w:tcPr>
          <w:p w14:paraId="23BB495B" w14:textId="0A55103A" w:rsidR="0065579F" w:rsidRDefault="007C59E6" w:rsidP="007C59E6">
            <w:pPr>
              <w:pStyle w:val="a4"/>
              <w:autoSpaceDE w:val="0"/>
              <w:autoSpaceDN w:val="0"/>
              <w:ind w:leftChars="0" w:left="0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실행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환경에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따라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주문이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데이터베이스에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저장될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수도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메모리에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저장될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수도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있으며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저장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매체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또한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중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변경될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7C59E6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있다</w:t>
            </w:r>
            <w:r w:rsidRPr="007C59E6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</w:tbl>
    <w:p w14:paraId="0B4C1232" w14:textId="77777777" w:rsidR="002943EB" w:rsidRDefault="002943EB">
      <w:pPr>
        <w:spacing w:line="60" w:lineRule="auto"/>
        <w:jc w:val="both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br w:type="page"/>
      </w:r>
    </w:p>
    <w:tbl>
      <w:tblPr>
        <w:tblStyle w:val="a5"/>
        <w:tblW w:w="10541" w:type="dxa"/>
        <w:tblInd w:w="-5" w:type="dxa"/>
        <w:tblLook w:val="04A0" w:firstRow="1" w:lastRow="0" w:firstColumn="1" w:lastColumn="0" w:noHBand="0" w:noVBand="1"/>
      </w:tblPr>
      <w:tblGrid>
        <w:gridCol w:w="704"/>
        <w:gridCol w:w="9837"/>
      </w:tblGrid>
      <w:tr w:rsidR="004448A5" w:rsidRPr="005C1A09" w14:paraId="7E7CDDD6" w14:textId="77777777" w:rsidTr="004448A5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4DB97E77" w14:textId="7FA00F75" w:rsidR="004448A5" w:rsidRPr="005C1A09" w:rsidRDefault="004448A5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8.2</w:t>
            </w:r>
          </w:p>
        </w:tc>
        <w:tc>
          <w:tcPr>
            <w:tcW w:w="9837" w:type="dxa"/>
            <w:vAlign w:val="center"/>
          </w:tcPr>
          <w:p w14:paraId="60357957" w14:textId="0B4FDEAE" w:rsidR="004448A5" w:rsidRPr="005C1A09" w:rsidRDefault="004448A5" w:rsidP="00F3498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형상 관리</w:t>
            </w:r>
          </w:p>
        </w:tc>
      </w:tr>
    </w:tbl>
    <w:tbl>
      <w:tblPr>
        <w:tblStyle w:val="a5"/>
        <w:tblpPr w:leftFromText="142" w:rightFromText="142" w:vertAnchor="page" w:horzAnchor="margin" w:tblpY="1815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448A5" w14:paraId="6CF4E388" w14:textId="77777777" w:rsidTr="004448A5">
        <w:tc>
          <w:tcPr>
            <w:tcW w:w="10456" w:type="dxa"/>
            <w:shd w:val="clear" w:color="auto" w:fill="D9D9D9" w:themeFill="background1" w:themeFillShade="D9"/>
          </w:tcPr>
          <w:p w14:paraId="5F6CD359" w14:textId="77777777" w:rsidR="004448A5" w:rsidRPr="00535B9C" w:rsidRDefault="004448A5" w:rsidP="004448A5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</w:pPr>
            <w:r w:rsidRPr="00535B9C"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 xml:space="preserve">Github </w:t>
            </w:r>
            <w:r w:rsidRPr="00535B9C"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형상</w:t>
            </w:r>
            <w:r w:rsidRPr="00535B9C">
              <w:rPr>
                <w:rFonts w:ascii="맑은 고딕" w:eastAsia="맑은 고딕" w:hAnsi="맑은 고딕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535B9C">
              <w:rPr>
                <w:rFonts w:ascii="맑은 고딕" w:eastAsia="맑은 고딕" w:hAnsi="맑은 고딕" w:hint="eastAsia"/>
                <w:b/>
                <w:bCs/>
                <w:noProof/>
                <w:color w:val="000000" w:themeColor="text1"/>
                <w:sz w:val="20"/>
                <w:szCs w:val="20"/>
                <w:lang w:eastAsia="ko-KR"/>
              </w:rPr>
              <w:t>관리</w:t>
            </w:r>
          </w:p>
        </w:tc>
      </w:tr>
      <w:tr w:rsidR="004448A5" w14:paraId="1E233A75" w14:textId="77777777" w:rsidTr="004448A5">
        <w:tc>
          <w:tcPr>
            <w:tcW w:w="10456" w:type="dxa"/>
          </w:tcPr>
          <w:p w14:paraId="09C9CF52" w14:textId="77777777" w:rsidR="004448A5" w:rsidRPr="005A0593" w:rsidRDefault="004448A5" w:rsidP="004448A5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488660C9" wp14:editId="663BE765">
                  <wp:extent cx="6645910" cy="7677785"/>
                  <wp:effectExtent l="0" t="0" r="2540" b="0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910" cy="7677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60A97E" w14:textId="77777777" w:rsidR="002943EB" w:rsidRDefault="002943EB" w:rsidP="004C20B3">
      <w:pPr>
        <w:autoSpaceDE w:val="0"/>
        <w:autoSpaceDN w:val="0"/>
        <w:rPr>
          <w:rFonts w:ascii="바탕" w:eastAsia="바탕" w:hAnsi="바탕" w:cs="바탕"/>
          <w:lang w:eastAsia="ko-KR"/>
        </w:rPr>
      </w:pPr>
    </w:p>
    <w:p w14:paraId="39084256" w14:textId="01C6F5C3" w:rsidR="002943EB" w:rsidRDefault="002943EB">
      <w:pPr>
        <w:spacing w:line="60" w:lineRule="auto"/>
        <w:jc w:val="both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ED44A2" w:rsidRPr="005C1A09" w14:paraId="24BD89A7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1C162C19" w14:textId="44CB9A4D" w:rsidR="00ED44A2" w:rsidRPr="005C1A09" w:rsidRDefault="00A54741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8</w:t>
            </w:r>
            <w:r w:rsidR="00ED44A2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</w:t>
            </w:r>
            <w:r w:rsidR="004448A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3</w:t>
            </w:r>
          </w:p>
        </w:tc>
        <w:tc>
          <w:tcPr>
            <w:tcW w:w="9554" w:type="dxa"/>
            <w:vAlign w:val="center"/>
          </w:tcPr>
          <w:p w14:paraId="19A68809" w14:textId="5204449C" w:rsidR="00ED44A2" w:rsidRPr="005C1A09" w:rsidRDefault="00ED44A2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 xml:space="preserve">위험 관리  </w:t>
            </w:r>
          </w:p>
        </w:tc>
      </w:tr>
    </w:tbl>
    <w:p w14:paraId="11FB23D9" w14:textId="77777777" w:rsidR="00CB6537" w:rsidRDefault="00CB6537" w:rsidP="00CB653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142" w:type="dxa"/>
        <w:tblInd w:w="290" w:type="dxa"/>
        <w:tblLook w:val="04A0" w:firstRow="1" w:lastRow="0" w:firstColumn="1" w:lastColumn="0" w:noHBand="0" w:noVBand="1"/>
      </w:tblPr>
      <w:tblGrid>
        <w:gridCol w:w="2332"/>
        <w:gridCol w:w="7810"/>
      </w:tblGrid>
      <w:tr w:rsidR="006344EC" w14:paraId="20BFA057" w14:textId="77777777" w:rsidTr="004E269E">
        <w:trPr>
          <w:trHeight w:val="370"/>
        </w:trPr>
        <w:tc>
          <w:tcPr>
            <w:tcW w:w="10142" w:type="dxa"/>
            <w:gridSpan w:val="2"/>
            <w:shd w:val="clear" w:color="auto" w:fill="D9D9D9" w:themeFill="background1" w:themeFillShade="D9"/>
            <w:vAlign w:val="center"/>
          </w:tcPr>
          <w:p w14:paraId="06771079" w14:textId="41AC4C4F" w:rsidR="006344EC" w:rsidRPr="003A3C78" w:rsidRDefault="006344EC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3A3C78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개발 기간 부족</w:t>
            </w:r>
          </w:p>
        </w:tc>
      </w:tr>
      <w:tr w:rsidR="003A3C78" w14:paraId="45C81414" w14:textId="77777777" w:rsidTr="004E269E">
        <w:trPr>
          <w:trHeight w:val="370"/>
        </w:trPr>
        <w:tc>
          <w:tcPr>
            <w:tcW w:w="10142" w:type="dxa"/>
            <w:gridSpan w:val="2"/>
            <w:vAlign w:val="center"/>
          </w:tcPr>
          <w:p w14:paraId="10988236" w14:textId="2F556118" w:rsidR="003A3C78" w:rsidRPr="006344EC" w:rsidRDefault="003A3C78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 개발에서의 내/외부 요소에 의한 개발 지연</w:t>
            </w:r>
          </w:p>
        </w:tc>
      </w:tr>
      <w:tr w:rsidR="006344EC" w14:paraId="6161E10E" w14:textId="77777777" w:rsidTr="004E269E">
        <w:trPr>
          <w:trHeight w:val="36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7276EDCA" w14:textId="76BEC421" w:rsidR="006344EC" w:rsidRDefault="006344EC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위험 발생 가능성</w:t>
            </w:r>
          </w:p>
        </w:tc>
        <w:tc>
          <w:tcPr>
            <w:tcW w:w="7809" w:type="dxa"/>
            <w:vAlign w:val="center"/>
          </w:tcPr>
          <w:p w14:paraId="578D4376" w14:textId="651688DA" w:rsidR="006344EC" w:rsidRDefault="006344EC" w:rsidP="006344EC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보통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(25% ~ 50%)</w:t>
            </w:r>
          </w:p>
        </w:tc>
      </w:tr>
      <w:tr w:rsidR="006344EC" w14:paraId="4D68A5C9" w14:textId="77777777" w:rsidTr="004E269E">
        <w:trPr>
          <w:trHeight w:val="742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0303B21A" w14:textId="622B890F" w:rsidR="006344EC" w:rsidRDefault="006344EC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원인</w:t>
            </w:r>
          </w:p>
        </w:tc>
        <w:tc>
          <w:tcPr>
            <w:tcW w:w="7809" w:type="dxa"/>
            <w:vAlign w:val="center"/>
          </w:tcPr>
          <w:p w14:paraId="3FD44505" w14:textId="33F7A6A4" w:rsidR="006344EC" w:rsidRPr="006344EC" w:rsidRDefault="004E269E" w:rsidP="006344EC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다른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프로젝트와의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동시의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진행으로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인한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실패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외부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라이브러리의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에러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연결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및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데이터베이스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연결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지연등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문제로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="006344EC" w:rsidRPr="006344E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="006344EC" w:rsidRPr="006344E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지연등</w:t>
            </w:r>
          </w:p>
        </w:tc>
      </w:tr>
      <w:tr w:rsidR="006344EC" w14:paraId="0F147023" w14:textId="77777777" w:rsidTr="004E269E">
        <w:trPr>
          <w:trHeight w:val="37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42AD001D" w14:textId="3C8862C8" w:rsidR="006344EC" w:rsidRDefault="006344EC" w:rsidP="006344EC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해결 방법</w:t>
            </w:r>
          </w:p>
        </w:tc>
        <w:tc>
          <w:tcPr>
            <w:tcW w:w="7809" w:type="dxa"/>
            <w:vAlign w:val="center"/>
          </w:tcPr>
          <w:p w14:paraId="01EA2830" w14:textId="10533F93" w:rsidR="006344EC" w:rsidRDefault="006344EC" w:rsidP="006344EC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요구사항 조정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/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 재검토 등을 통해 마감일에 위반되지 않도록 조치한다.</w:t>
            </w:r>
          </w:p>
        </w:tc>
      </w:tr>
    </w:tbl>
    <w:p w14:paraId="0FA2756B" w14:textId="77777777" w:rsidR="00CB6537" w:rsidRDefault="00CB6537" w:rsidP="00CB653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142" w:type="dxa"/>
        <w:tblInd w:w="290" w:type="dxa"/>
        <w:tblLook w:val="04A0" w:firstRow="1" w:lastRow="0" w:firstColumn="1" w:lastColumn="0" w:noHBand="0" w:noVBand="1"/>
      </w:tblPr>
      <w:tblGrid>
        <w:gridCol w:w="2332"/>
        <w:gridCol w:w="7810"/>
      </w:tblGrid>
      <w:tr w:rsidR="00E13D78" w14:paraId="49A1CFD1" w14:textId="77777777" w:rsidTr="00F34985">
        <w:trPr>
          <w:trHeight w:val="370"/>
        </w:trPr>
        <w:tc>
          <w:tcPr>
            <w:tcW w:w="10142" w:type="dxa"/>
            <w:gridSpan w:val="2"/>
            <w:shd w:val="clear" w:color="auto" w:fill="D9D9D9" w:themeFill="background1" w:themeFillShade="D9"/>
            <w:vAlign w:val="center"/>
          </w:tcPr>
          <w:p w14:paraId="1FB3A3DB" w14:textId="0A365E1D" w:rsidR="00E13D78" w:rsidRPr="003A3C78" w:rsidRDefault="0058574B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팀원 간 불화</w:t>
            </w:r>
          </w:p>
        </w:tc>
      </w:tr>
      <w:tr w:rsidR="00E13D78" w14:paraId="3DF80813" w14:textId="77777777" w:rsidTr="00F34985">
        <w:trPr>
          <w:trHeight w:val="370"/>
        </w:trPr>
        <w:tc>
          <w:tcPr>
            <w:tcW w:w="10142" w:type="dxa"/>
            <w:gridSpan w:val="2"/>
            <w:vAlign w:val="center"/>
          </w:tcPr>
          <w:p w14:paraId="5FAE54CC" w14:textId="7369796F" w:rsidR="00E13D78" w:rsidRPr="006344EC" w:rsidRDefault="00E13D78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팀원 간의 의견 충돌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/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불화에 의한 위기</w:t>
            </w:r>
          </w:p>
        </w:tc>
      </w:tr>
      <w:tr w:rsidR="00E13D78" w14:paraId="0EC0A4B7" w14:textId="77777777" w:rsidTr="00F34985">
        <w:trPr>
          <w:trHeight w:val="36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6F5AA54E" w14:textId="77777777" w:rsidR="00E13D78" w:rsidRDefault="00E13D78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위험 발생 가능성</w:t>
            </w:r>
          </w:p>
        </w:tc>
        <w:tc>
          <w:tcPr>
            <w:tcW w:w="7809" w:type="dxa"/>
            <w:vAlign w:val="center"/>
          </w:tcPr>
          <w:p w14:paraId="03848A77" w14:textId="631EA5CA" w:rsidR="00E13D78" w:rsidRDefault="00E13D78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매우 낮음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( 0% ~ 10%)</w:t>
            </w:r>
          </w:p>
        </w:tc>
      </w:tr>
      <w:tr w:rsidR="00E13D78" w14:paraId="4CA3E8EA" w14:textId="77777777" w:rsidTr="00F34985">
        <w:trPr>
          <w:trHeight w:val="742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0F7BBDC6" w14:textId="77777777" w:rsidR="00E13D78" w:rsidRDefault="00E13D78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원인</w:t>
            </w:r>
          </w:p>
        </w:tc>
        <w:tc>
          <w:tcPr>
            <w:tcW w:w="7809" w:type="dxa"/>
            <w:vAlign w:val="center"/>
          </w:tcPr>
          <w:p w14:paraId="192C1EBD" w14:textId="131DC38C" w:rsidR="00E13D78" w:rsidRPr="006344EC" w:rsidRDefault="00E13D78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 진행에 대한 팀원간의 의견 충돌,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사적인 감정 격화 등 팀원과의 관계가 악화될 수 있는 요소</w:t>
            </w:r>
          </w:p>
        </w:tc>
      </w:tr>
      <w:tr w:rsidR="00E13D78" w14:paraId="1CE3B791" w14:textId="77777777" w:rsidTr="00F34985">
        <w:trPr>
          <w:trHeight w:val="37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472B31F3" w14:textId="77777777" w:rsidR="00E13D78" w:rsidRDefault="00E13D78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해결 방법</w:t>
            </w:r>
          </w:p>
        </w:tc>
        <w:tc>
          <w:tcPr>
            <w:tcW w:w="7809" w:type="dxa"/>
            <w:vAlign w:val="center"/>
          </w:tcPr>
          <w:p w14:paraId="5F28020E" w14:textId="77777777" w:rsidR="00E13D78" w:rsidRDefault="00E13D78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요구사항 조정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/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 재검토 등을 통해 마감일에 위반되지 않도록 조치한다.</w:t>
            </w:r>
          </w:p>
        </w:tc>
      </w:tr>
    </w:tbl>
    <w:p w14:paraId="75FA9A0D" w14:textId="77777777" w:rsidR="000066DF" w:rsidRDefault="000066DF" w:rsidP="000066DF">
      <w:pPr>
        <w:pStyle w:val="a4"/>
        <w:autoSpaceDE w:val="0"/>
        <w:autoSpaceDN w:val="0"/>
        <w:ind w:leftChars="0" w:left="8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142" w:type="dxa"/>
        <w:tblInd w:w="290" w:type="dxa"/>
        <w:tblLook w:val="04A0" w:firstRow="1" w:lastRow="0" w:firstColumn="1" w:lastColumn="0" w:noHBand="0" w:noVBand="1"/>
      </w:tblPr>
      <w:tblGrid>
        <w:gridCol w:w="2332"/>
        <w:gridCol w:w="7810"/>
      </w:tblGrid>
      <w:tr w:rsidR="000066DF" w14:paraId="1830C1CF" w14:textId="77777777" w:rsidTr="00F34985">
        <w:trPr>
          <w:trHeight w:val="370"/>
        </w:trPr>
        <w:tc>
          <w:tcPr>
            <w:tcW w:w="10142" w:type="dxa"/>
            <w:gridSpan w:val="2"/>
            <w:shd w:val="clear" w:color="auto" w:fill="D9D9D9" w:themeFill="background1" w:themeFillShade="D9"/>
            <w:vAlign w:val="center"/>
          </w:tcPr>
          <w:p w14:paraId="3A8194A8" w14:textId="71FCC4F4" w:rsidR="000066DF" w:rsidRPr="003A3C78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요구사항 변경</w:t>
            </w:r>
          </w:p>
        </w:tc>
      </w:tr>
      <w:tr w:rsidR="000066DF" w14:paraId="72036C31" w14:textId="77777777" w:rsidTr="00F34985">
        <w:trPr>
          <w:trHeight w:val="370"/>
        </w:trPr>
        <w:tc>
          <w:tcPr>
            <w:tcW w:w="10142" w:type="dxa"/>
            <w:gridSpan w:val="2"/>
            <w:vAlign w:val="center"/>
          </w:tcPr>
          <w:p w14:paraId="2187CE56" w14:textId="14BCA903" w:rsidR="000066DF" w:rsidRPr="006344EC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기존에 정의된 요구사항에 추가적으로 요구사항이 증가</w:t>
            </w:r>
          </w:p>
        </w:tc>
      </w:tr>
      <w:tr w:rsidR="000066DF" w14:paraId="61C2C9A5" w14:textId="77777777" w:rsidTr="00F34985">
        <w:trPr>
          <w:trHeight w:val="36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085A816D" w14:textId="77777777" w:rsidR="000066DF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위험 발생 가능성</w:t>
            </w:r>
          </w:p>
        </w:tc>
        <w:tc>
          <w:tcPr>
            <w:tcW w:w="7809" w:type="dxa"/>
            <w:vAlign w:val="center"/>
          </w:tcPr>
          <w:p w14:paraId="1323DC30" w14:textId="1DBAF6AD" w:rsidR="000066DF" w:rsidRDefault="000066DF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높음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(50% ~ 75%)</w:t>
            </w:r>
          </w:p>
        </w:tc>
      </w:tr>
      <w:tr w:rsidR="000066DF" w14:paraId="5B25BC80" w14:textId="77777777" w:rsidTr="00F34985">
        <w:trPr>
          <w:trHeight w:val="742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08BE9F3A" w14:textId="77777777" w:rsidR="000066DF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원인</w:t>
            </w:r>
          </w:p>
        </w:tc>
        <w:tc>
          <w:tcPr>
            <w:tcW w:w="7809" w:type="dxa"/>
            <w:vAlign w:val="center"/>
          </w:tcPr>
          <w:p w14:paraId="13EF3736" w14:textId="70D8BC71" w:rsidR="000066DF" w:rsidRPr="000066DF" w:rsidRDefault="000066DF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</w:pPr>
            <w:r w:rsidRPr="000066DF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클라이언트,</w:t>
            </w:r>
            <w:r w:rsidRPr="000066DF">
              <w:rPr>
                <w:rFonts w:ascii="맑은 고딕" w:eastAsia="맑은 고딕" w:hAnsi="맑은 고딕"/>
                <w:color w:val="000000" w:themeColor="text1"/>
                <w:spacing w:val="-12"/>
                <w:sz w:val="20"/>
                <w:szCs w:val="20"/>
                <w:lang w:eastAsia="ko-KR"/>
              </w:rPr>
              <w:t xml:space="preserve"> </w:t>
            </w:r>
            <w:r w:rsidRPr="000066DF">
              <w:rPr>
                <w:rFonts w:ascii="맑은 고딕" w:eastAsia="맑은 고딕" w:hAnsi="맑은 고딕" w:hint="eastAsia"/>
                <w:color w:val="000000" w:themeColor="text1"/>
                <w:spacing w:val="-12"/>
                <w:sz w:val="20"/>
                <w:szCs w:val="20"/>
                <w:lang w:eastAsia="ko-KR"/>
              </w:rPr>
              <w:t>팀원 내부 회의 등으로 부족한 부분을 추가적으로 필요한 요구 사항의 추가</w:t>
            </w:r>
          </w:p>
        </w:tc>
      </w:tr>
      <w:tr w:rsidR="000066DF" w14:paraId="604CC01D" w14:textId="77777777" w:rsidTr="00F34985">
        <w:trPr>
          <w:trHeight w:val="370"/>
        </w:trPr>
        <w:tc>
          <w:tcPr>
            <w:tcW w:w="2332" w:type="dxa"/>
            <w:shd w:val="clear" w:color="auto" w:fill="D9D9D9" w:themeFill="background1" w:themeFillShade="D9"/>
            <w:vAlign w:val="center"/>
          </w:tcPr>
          <w:p w14:paraId="51BD68F2" w14:textId="77777777" w:rsidR="000066DF" w:rsidRDefault="000066DF" w:rsidP="00F34985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해결 방법</w:t>
            </w:r>
          </w:p>
        </w:tc>
        <w:tc>
          <w:tcPr>
            <w:tcW w:w="7809" w:type="dxa"/>
            <w:vAlign w:val="center"/>
          </w:tcPr>
          <w:p w14:paraId="6A6FDBB6" w14:textId="77777777" w:rsidR="000066DF" w:rsidRDefault="000066DF" w:rsidP="00F34985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 xml:space="preserve">요구사항 조정 </w:t>
            </w: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/ </w:t>
            </w: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 재검토 등을 통해 마감일에 위반되지 않도록 조치한다.</w:t>
            </w:r>
          </w:p>
        </w:tc>
      </w:tr>
    </w:tbl>
    <w:p w14:paraId="2EB6EBD2" w14:textId="77777777" w:rsidR="000066DF" w:rsidRPr="000066DF" w:rsidRDefault="000066DF" w:rsidP="000066DF">
      <w:pPr>
        <w:pStyle w:val="a4"/>
        <w:autoSpaceDE w:val="0"/>
        <w:autoSpaceDN w:val="0"/>
        <w:ind w:leftChars="0" w:left="8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69551DBB" w14:textId="3AC571E4" w:rsidR="003A0903" w:rsidRDefault="003A0903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43AEFD36" w14:textId="77777777" w:rsidR="003A0903" w:rsidRDefault="003A0903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500E25" w14:paraId="74183D2C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4C1EA210" w14:textId="33FDDD2F" w:rsidR="00500E25" w:rsidRPr="005C1A09" w:rsidRDefault="00500E2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4448A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9</w:t>
            </w:r>
          </w:p>
        </w:tc>
        <w:tc>
          <w:tcPr>
            <w:tcW w:w="9781" w:type="dxa"/>
            <w:vAlign w:val="center"/>
          </w:tcPr>
          <w:p w14:paraId="4E3C2304" w14:textId="316498E6" w:rsidR="00500E25" w:rsidRPr="005C1A09" w:rsidRDefault="00500E2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성능 시험 방법</w:t>
            </w:r>
          </w:p>
        </w:tc>
      </w:tr>
    </w:tbl>
    <w:p w14:paraId="2C06AD45" w14:textId="77777777" w:rsidR="00500E25" w:rsidRDefault="00500E25" w:rsidP="00F47153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500E25" w14:paraId="0F9B5AF5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1731EF3C" w14:textId="1F6BBF71" w:rsidR="00500E25" w:rsidRPr="005C1A09" w:rsidRDefault="004448A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9</w:t>
            </w:r>
            <w:r w:rsidR="00500E2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.1</w:t>
            </w:r>
          </w:p>
        </w:tc>
        <w:tc>
          <w:tcPr>
            <w:tcW w:w="9554" w:type="dxa"/>
            <w:vAlign w:val="center"/>
          </w:tcPr>
          <w:p w14:paraId="71B388FE" w14:textId="480237F3" w:rsidR="00500E25" w:rsidRPr="005C1A09" w:rsidRDefault="00500E2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단위 테스트</w:t>
            </w:r>
          </w:p>
        </w:tc>
      </w:tr>
    </w:tbl>
    <w:p w14:paraId="2C554027" w14:textId="742495E8" w:rsidR="00CA58FC" w:rsidRPr="00680110" w:rsidRDefault="00CA58FC" w:rsidP="00680110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75" w:type="dxa"/>
        <w:tblInd w:w="210" w:type="dxa"/>
        <w:tblLook w:val="04A0" w:firstRow="1" w:lastRow="0" w:firstColumn="1" w:lastColumn="0" w:noHBand="0" w:noVBand="1"/>
      </w:tblPr>
      <w:tblGrid>
        <w:gridCol w:w="1819"/>
        <w:gridCol w:w="2635"/>
        <w:gridCol w:w="2447"/>
        <w:gridCol w:w="3374"/>
      </w:tblGrid>
      <w:tr w:rsidR="00F47A02" w14:paraId="32F17E1C" w14:textId="4105A8E7" w:rsidTr="0057018D">
        <w:trPr>
          <w:trHeight w:val="567"/>
        </w:trPr>
        <w:tc>
          <w:tcPr>
            <w:tcW w:w="1819" w:type="dxa"/>
            <w:shd w:val="clear" w:color="auto" w:fill="D9D9D9" w:themeFill="background1" w:themeFillShade="D9"/>
            <w:vAlign w:val="center"/>
          </w:tcPr>
          <w:p w14:paraId="724DFCA9" w14:textId="55B7AC3F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개발 환경 </w:t>
            </w:r>
            <w:r w:rsidRPr="00E3420D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(IDE)</w:t>
            </w:r>
          </w:p>
        </w:tc>
        <w:tc>
          <w:tcPr>
            <w:tcW w:w="2635" w:type="dxa"/>
            <w:shd w:val="clear" w:color="auto" w:fill="D9D9D9" w:themeFill="background1" w:themeFillShade="D9"/>
            <w:vAlign w:val="center"/>
          </w:tcPr>
          <w:p w14:paraId="34E2E584" w14:textId="21528AFE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담당</w:t>
            </w:r>
          </w:p>
        </w:tc>
        <w:tc>
          <w:tcPr>
            <w:tcW w:w="2447" w:type="dxa"/>
            <w:shd w:val="clear" w:color="auto" w:fill="D9D9D9" w:themeFill="background1" w:themeFillShade="D9"/>
            <w:vAlign w:val="center"/>
          </w:tcPr>
          <w:p w14:paraId="7F8BD82F" w14:textId="2C244F21" w:rsidR="00F47A02" w:rsidRPr="00E3420D" w:rsidRDefault="00684E9F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확인</w:t>
            </w:r>
          </w:p>
        </w:tc>
        <w:tc>
          <w:tcPr>
            <w:tcW w:w="3374" w:type="dxa"/>
            <w:shd w:val="clear" w:color="auto" w:fill="D9D9D9" w:themeFill="background1" w:themeFillShade="D9"/>
          </w:tcPr>
          <w:p w14:paraId="112D8D8C" w14:textId="0C38F721" w:rsidR="00F47A02" w:rsidRPr="00E3420D" w:rsidRDefault="00684E9F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비고</w:t>
            </w:r>
          </w:p>
        </w:tc>
      </w:tr>
      <w:tr w:rsidR="00F47A02" w14:paraId="54F66059" w14:textId="7B9FEFB2" w:rsidTr="000066DF">
        <w:trPr>
          <w:trHeight w:val="567"/>
        </w:trPr>
        <w:tc>
          <w:tcPr>
            <w:tcW w:w="1819" w:type="dxa"/>
            <w:vMerge w:val="restart"/>
            <w:shd w:val="clear" w:color="auto" w:fill="D9D9D9" w:themeFill="background1" w:themeFillShade="D9"/>
            <w:vAlign w:val="center"/>
          </w:tcPr>
          <w:p w14:paraId="757FB589" w14:textId="01DF868C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IntelliJ IDEA</w:t>
            </w:r>
          </w:p>
        </w:tc>
        <w:tc>
          <w:tcPr>
            <w:tcW w:w="2635" w:type="dxa"/>
            <w:vAlign w:val="center"/>
          </w:tcPr>
          <w:p w14:paraId="3F643FE8" w14:textId="1BEC1E81" w:rsidR="00F47A02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조진혁</w:t>
            </w:r>
          </w:p>
        </w:tc>
        <w:tc>
          <w:tcPr>
            <w:tcW w:w="2447" w:type="dxa"/>
            <w:vAlign w:val="center"/>
          </w:tcPr>
          <w:p w14:paraId="03F479EE" w14:textId="39381A31" w:rsidR="00F47A02" w:rsidRDefault="00E3420D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41BB75FA" w14:textId="17BE2CD5" w:rsidR="00F47A02" w:rsidRPr="00C4700C" w:rsidRDefault="005F0D17" w:rsidP="000066D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pacing w:val="-20"/>
                <w:sz w:val="20"/>
                <w:szCs w:val="20"/>
                <w:lang w:eastAsia="ko-KR"/>
              </w:rPr>
            </w:pPr>
            <w:r w:rsidRPr="00C4700C">
              <w:rPr>
                <w:rFonts w:ascii="맑은 고딕" w:eastAsia="맑은 고딕" w:hAnsi="맑은 고딕" w:hint="eastAsia"/>
                <w:color w:val="000000" w:themeColor="text1"/>
                <w:spacing w:val="-20"/>
                <w:sz w:val="20"/>
                <w:szCs w:val="20"/>
                <w:lang w:eastAsia="ko-KR"/>
              </w:rPr>
              <w:t>프로젝트가 아닌 폴더 경로를 통해 열었을 시 발생하는 오류 발견</w:t>
            </w:r>
          </w:p>
        </w:tc>
      </w:tr>
      <w:tr w:rsidR="00F47A02" w14:paraId="4A524546" w14:textId="21A33A10" w:rsidTr="000066DF">
        <w:trPr>
          <w:trHeight w:val="567"/>
        </w:trPr>
        <w:tc>
          <w:tcPr>
            <w:tcW w:w="1819" w:type="dxa"/>
            <w:vMerge/>
            <w:shd w:val="clear" w:color="auto" w:fill="D9D9D9" w:themeFill="background1" w:themeFillShade="D9"/>
            <w:vAlign w:val="center"/>
          </w:tcPr>
          <w:p w14:paraId="77129BCF" w14:textId="77777777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635" w:type="dxa"/>
            <w:vAlign w:val="center"/>
          </w:tcPr>
          <w:p w14:paraId="1FF0420C" w14:textId="483F0FFD" w:rsidR="00F47A02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  <w:tc>
          <w:tcPr>
            <w:tcW w:w="2447" w:type="dxa"/>
            <w:vAlign w:val="center"/>
          </w:tcPr>
          <w:p w14:paraId="5F2284EC" w14:textId="25A89495" w:rsidR="00F47A02" w:rsidRDefault="00E3420D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0DF74870" w14:textId="2D3492E6" w:rsidR="00F47A02" w:rsidRDefault="00E3420D" w:rsidP="000066D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  <w:tr w:rsidR="00F47A02" w14:paraId="37ED1E5E" w14:textId="5EC6C2EC" w:rsidTr="000066DF">
        <w:trPr>
          <w:trHeight w:val="567"/>
        </w:trPr>
        <w:tc>
          <w:tcPr>
            <w:tcW w:w="1819" w:type="dxa"/>
            <w:vMerge/>
            <w:shd w:val="clear" w:color="auto" w:fill="D9D9D9" w:themeFill="background1" w:themeFillShade="D9"/>
            <w:vAlign w:val="center"/>
          </w:tcPr>
          <w:p w14:paraId="4252965A" w14:textId="77777777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635" w:type="dxa"/>
            <w:vAlign w:val="center"/>
          </w:tcPr>
          <w:p w14:paraId="755EC4DF" w14:textId="71125084" w:rsidR="00F47A02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  <w:tc>
          <w:tcPr>
            <w:tcW w:w="2447" w:type="dxa"/>
            <w:vAlign w:val="center"/>
          </w:tcPr>
          <w:p w14:paraId="4FB39878" w14:textId="6CD8DC0B" w:rsidR="00F47A02" w:rsidRDefault="00E3420D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0A30AEA8" w14:textId="54F44956" w:rsidR="00F47A02" w:rsidRDefault="00E3420D" w:rsidP="000066D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  <w:tr w:rsidR="00F47A02" w14:paraId="49EC79F4" w14:textId="53645390" w:rsidTr="000066DF">
        <w:trPr>
          <w:trHeight w:val="567"/>
        </w:trPr>
        <w:tc>
          <w:tcPr>
            <w:tcW w:w="1819" w:type="dxa"/>
            <w:shd w:val="clear" w:color="auto" w:fill="D9D9D9" w:themeFill="background1" w:themeFillShade="D9"/>
            <w:vAlign w:val="center"/>
          </w:tcPr>
          <w:p w14:paraId="109EECE3" w14:textId="73B0DBC6" w:rsidR="00F47A02" w:rsidRPr="00E3420D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NetBeans</w:t>
            </w:r>
          </w:p>
        </w:tc>
        <w:tc>
          <w:tcPr>
            <w:tcW w:w="2635" w:type="dxa"/>
            <w:vAlign w:val="center"/>
          </w:tcPr>
          <w:p w14:paraId="3BF272AB" w14:textId="7ABEDDE5" w:rsidR="00F47A02" w:rsidRDefault="00F47A02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  <w:tc>
          <w:tcPr>
            <w:tcW w:w="2447" w:type="dxa"/>
            <w:vAlign w:val="center"/>
          </w:tcPr>
          <w:p w14:paraId="5F25D86B" w14:textId="7A289BEA" w:rsidR="00F47A02" w:rsidRDefault="00E3420D" w:rsidP="00182D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4AE69D52" w14:textId="66767F34" w:rsidR="00F47A02" w:rsidRDefault="00C4700C" w:rsidP="000066D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한글이 깨지는 오류 발견</w:t>
            </w:r>
          </w:p>
        </w:tc>
      </w:tr>
    </w:tbl>
    <w:p w14:paraId="4DBC8C3A" w14:textId="555C7A2A" w:rsidR="00500E25" w:rsidRDefault="00500E25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57C78914" w14:textId="012F8933" w:rsidR="00500E25" w:rsidRDefault="005A0593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500E25" w14:paraId="45C06263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7F546DA9" w14:textId="268993A5" w:rsidR="00500E25" w:rsidRPr="005C1A09" w:rsidRDefault="004448A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9</w:t>
            </w:r>
            <w:r w:rsidR="00500E2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.2</w:t>
            </w:r>
          </w:p>
        </w:tc>
        <w:tc>
          <w:tcPr>
            <w:tcW w:w="9554" w:type="dxa"/>
            <w:vAlign w:val="center"/>
          </w:tcPr>
          <w:p w14:paraId="64FFD5F7" w14:textId="5900228A" w:rsidR="00500E25" w:rsidRPr="005C1A09" w:rsidRDefault="00500E2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통합 테스트</w:t>
            </w:r>
          </w:p>
        </w:tc>
      </w:tr>
    </w:tbl>
    <w:p w14:paraId="008B3AE6" w14:textId="27877518" w:rsidR="00500E25" w:rsidRDefault="00500E25" w:rsidP="00CA58FC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0" w:type="auto"/>
        <w:tblInd w:w="210" w:type="dxa"/>
        <w:tblLook w:val="04A0" w:firstRow="1" w:lastRow="0" w:firstColumn="1" w:lastColumn="0" w:noHBand="0" w:noVBand="1"/>
      </w:tblPr>
      <w:tblGrid>
        <w:gridCol w:w="10246"/>
      </w:tblGrid>
      <w:tr w:rsidR="006656A2" w14:paraId="0F3120AE" w14:textId="77777777" w:rsidTr="00D9719D">
        <w:trPr>
          <w:trHeight w:val="397"/>
        </w:trPr>
        <w:tc>
          <w:tcPr>
            <w:tcW w:w="10246" w:type="dxa"/>
            <w:shd w:val="clear" w:color="auto" w:fill="D9D9D9" w:themeFill="background1" w:themeFillShade="D9"/>
            <w:vAlign w:val="center"/>
          </w:tcPr>
          <w:p w14:paraId="4300C277" w14:textId="6E33DBF3" w:rsidR="006656A2" w:rsidRPr="001E313F" w:rsidRDefault="006656A2" w:rsidP="00D9719D">
            <w:pPr>
              <w:autoSpaceDE w:val="0"/>
              <w:autoSpaceDN w:val="0"/>
              <w:spacing w:line="32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1E313F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G</w:t>
            </w:r>
            <w:r w:rsidRPr="001E313F">
              <w:rPr>
                <w:rFonts w:ascii="맑은 고딕" w:eastAsia="맑은 고딕" w:hAnsi="맑은 고딕"/>
                <w:b/>
                <w:bCs/>
                <w:color w:val="000000" w:themeColor="text1"/>
                <w:sz w:val="22"/>
                <w:lang w:eastAsia="ko-KR"/>
              </w:rPr>
              <w:t xml:space="preserve">ithub </w:t>
            </w:r>
            <w:r w:rsidR="001079D3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버전 관리</w:t>
            </w:r>
          </w:p>
        </w:tc>
      </w:tr>
      <w:tr w:rsidR="006656A2" w14:paraId="4E5FC240" w14:textId="77777777" w:rsidTr="00D9719D">
        <w:tc>
          <w:tcPr>
            <w:tcW w:w="10246" w:type="dxa"/>
          </w:tcPr>
          <w:p w14:paraId="6ABF77B1" w14:textId="3B674BBF" w:rsidR="006656A2" w:rsidRDefault="001E313F" w:rsidP="006656A2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05E06508" wp14:editId="75F97C8D">
                  <wp:extent cx="5295900" cy="4150568"/>
                  <wp:effectExtent l="0" t="0" r="0" b="254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6957" cy="4206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DFB" w14:paraId="00D76CE1" w14:textId="77777777" w:rsidTr="00D9719D">
        <w:tc>
          <w:tcPr>
            <w:tcW w:w="10246" w:type="dxa"/>
            <w:shd w:val="clear" w:color="auto" w:fill="D9D9D9" w:themeFill="background1" w:themeFillShade="D9"/>
          </w:tcPr>
          <w:p w14:paraId="4BD68C76" w14:textId="7829A8FC" w:rsidR="00BC5DFB" w:rsidRPr="00BC5DFB" w:rsidRDefault="00BC5DFB" w:rsidP="00C5184F">
            <w:pPr>
              <w:autoSpaceDE w:val="0"/>
              <w:autoSpaceDN w:val="0"/>
              <w:spacing w:line="360" w:lineRule="exact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C5DFB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2"/>
                <w:lang w:eastAsia="ko-KR"/>
              </w:rPr>
              <w:t>코드 리뷰</w:t>
            </w:r>
          </w:p>
        </w:tc>
      </w:tr>
      <w:tr w:rsidR="00BC5DFB" w14:paraId="24525613" w14:textId="77777777" w:rsidTr="00D9719D">
        <w:tc>
          <w:tcPr>
            <w:tcW w:w="10246" w:type="dxa"/>
          </w:tcPr>
          <w:p w14:paraId="63789754" w14:textId="27E84248" w:rsidR="00BC5DFB" w:rsidRPr="00C10652" w:rsidRDefault="00C10652" w:rsidP="00C10652">
            <w:pPr>
              <w:autoSpaceDE w:val="0"/>
              <w:autoSpaceDN w:val="0"/>
              <w:ind w:left="17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C10652">
              <w:rPr>
                <w:rFonts w:ascii="맑은 고딕" w:eastAsia="맑은 고딕" w:hAnsi="맑은 고딕"/>
                <w:noProof/>
                <w:color w:val="000000" w:themeColor="text1"/>
                <w:sz w:val="20"/>
                <w:szCs w:val="20"/>
                <w:lang w:eastAsia="ko-KR"/>
              </w:rPr>
              <w:drawing>
                <wp:inline distT="0" distB="0" distL="0" distR="0" wp14:anchorId="34AAC450" wp14:editId="0334BD6F">
                  <wp:extent cx="4366260" cy="32766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439814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64DAEC" w14:textId="77777777" w:rsidR="005A0593" w:rsidRDefault="005A0593">
      <w:r>
        <w:br w:type="page"/>
      </w:r>
    </w:p>
    <w:tbl>
      <w:tblPr>
        <w:tblStyle w:val="a5"/>
        <w:tblW w:w="10258" w:type="dxa"/>
        <w:tblInd w:w="227" w:type="dxa"/>
        <w:tblLook w:val="04A0" w:firstRow="1" w:lastRow="0" w:firstColumn="1" w:lastColumn="0" w:noHBand="0" w:noVBand="1"/>
      </w:tblPr>
      <w:tblGrid>
        <w:gridCol w:w="704"/>
        <w:gridCol w:w="9554"/>
      </w:tblGrid>
      <w:tr w:rsidR="00500E25" w14:paraId="6B7CC984" w14:textId="77777777" w:rsidTr="00C5184F">
        <w:trPr>
          <w:trHeight w:val="557"/>
        </w:trPr>
        <w:tc>
          <w:tcPr>
            <w:tcW w:w="704" w:type="dxa"/>
            <w:shd w:val="clear" w:color="auto" w:fill="A6A6A6" w:themeFill="background1" w:themeFillShade="A6"/>
            <w:vAlign w:val="center"/>
          </w:tcPr>
          <w:p w14:paraId="2E83E004" w14:textId="1FFB3D55" w:rsidR="00500E25" w:rsidRPr="005C1A09" w:rsidRDefault="004448A5" w:rsidP="00F47153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9</w:t>
            </w:r>
            <w:r w:rsidR="00500E2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.3</w:t>
            </w:r>
          </w:p>
        </w:tc>
        <w:tc>
          <w:tcPr>
            <w:tcW w:w="9554" w:type="dxa"/>
            <w:vAlign w:val="center"/>
          </w:tcPr>
          <w:p w14:paraId="1435B566" w14:textId="35FFE643" w:rsidR="00500E25" w:rsidRPr="005C1A09" w:rsidRDefault="00500E25" w:rsidP="00F47153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시스템 테스트</w:t>
            </w:r>
          </w:p>
        </w:tc>
      </w:tr>
    </w:tbl>
    <w:p w14:paraId="2D4BC763" w14:textId="77777777" w:rsidR="00500E25" w:rsidRDefault="00500E25" w:rsidP="00F47153">
      <w:pPr>
        <w:autoSpaceDE w:val="0"/>
        <w:autoSpaceDN w:val="0"/>
        <w:ind w:leftChars="100" w:left="240" w:firstLineChars="200" w:firstLine="40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75" w:type="dxa"/>
        <w:tblInd w:w="210" w:type="dxa"/>
        <w:tblLook w:val="04A0" w:firstRow="1" w:lastRow="0" w:firstColumn="1" w:lastColumn="0" w:noHBand="0" w:noVBand="1"/>
      </w:tblPr>
      <w:tblGrid>
        <w:gridCol w:w="1819"/>
        <w:gridCol w:w="2635"/>
        <w:gridCol w:w="2447"/>
        <w:gridCol w:w="3374"/>
      </w:tblGrid>
      <w:tr w:rsidR="00B4175E" w14:paraId="1DB0337C" w14:textId="77777777" w:rsidTr="001822A6">
        <w:trPr>
          <w:trHeight w:val="454"/>
        </w:trPr>
        <w:tc>
          <w:tcPr>
            <w:tcW w:w="1819" w:type="dxa"/>
            <w:shd w:val="clear" w:color="auto" w:fill="D9D9D9" w:themeFill="background1" w:themeFillShade="D9"/>
            <w:vAlign w:val="center"/>
          </w:tcPr>
          <w:p w14:paraId="0B5A5071" w14:textId="5C6EEE66" w:rsidR="00B4175E" w:rsidRPr="00E3420D" w:rsidRDefault="00EC2D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 xml:space="preserve">운영체제 </w:t>
            </w: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(OS)</w:t>
            </w:r>
          </w:p>
        </w:tc>
        <w:tc>
          <w:tcPr>
            <w:tcW w:w="2635" w:type="dxa"/>
            <w:shd w:val="clear" w:color="auto" w:fill="D9D9D9" w:themeFill="background1" w:themeFillShade="D9"/>
            <w:vAlign w:val="center"/>
          </w:tcPr>
          <w:p w14:paraId="22CCB3BA" w14:textId="77777777" w:rsidR="00B4175E" w:rsidRPr="00E3420D" w:rsidRDefault="00B417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담당</w:t>
            </w:r>
          </w:p>
        </w:tc>
        <w:tc>
          <w:tcPr>
            <w:tcW w:w="2447" w:type="dxa"/>
            <w:shd w:val="clear" w:color="auto" w:fill="D9D9D9" w:themeFill="background1" w:themeFillShade="D9"/>
            <w:vAlign w:val="center"/>
          </w:tcPr>
          <w:p w14:paraId="2217B4A6" w14:textId="77777777" w:rsidR="00B4175E" w:rsidRPr="00E3420D" w:rsidRDefault="00B417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테스트 확인</w:t>
            </w:r>
          </w:p>
        </w:tc>
        <w:tc>
          <w:tcPr>
            <w:tcW w:w="3374" w:type="dxa"/>
            <w:shd w:val="clear" w:color="auto" w:fill="D9D9D9" w:themeFill="background1" w:themeFillShade="D9"/>
            <w:vAlign w:val="center"/>
          </w:tcPr>
          <w:p w14:paraId="027A0220" w14:textId="77777777" w:rsidR="00B4175E" w:rsidRPr="00E3420D" w:rsidRDefault="00B417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E3420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비고</w:t>
            </w:r>
          </w:p>
        </w:tc>
      </w:tr>
      <w:tr w:rsidR="00333176" w14:paraId="6BAA7E6A" w14:textId="77777777" w:rsidTr="000D17F4">
        <w:trPr>
          <w:trHeight w:val="454"/>
        </w:trPr>
        <w:tc>
          <w:tcPr>
            <w:tcW w:w="1819" w:type="dxa"/>
            <w:vMerge w:val="restart"/>
            <w:shd w:val="clear" w:color="auto" w:fill="auto"/>
            <w:vAlign w:val="center"/>
          </w:tcPr>
          <w:p w14:paraId="0BB3D5D3" w14:textId="68724543" w:rsidR="00333176" w:rsidRPr="00E3420D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Windows 10</w:t>
            </w:r>
          </w:p>
        </w:tc>
        <w:tc>
          <w:tcPr>
            <w:tcW w:w="2635" w:type="dxa"/>
            <w:vAlign w:val="center"/>
          </w:tcPr>
          <w:p w14:paraId="0D1EA57F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조진혁</w:t>
            </w:r>
          </w:p>
        </w:tc>
        <w:tc>
          <w:tcPr>
            <w:tcW w:w="2447" w:type="dxa"/>
            <w:vAlign w:val="center"/>
          </w:tcPr>
          <w:p w14:paraId="6BBFA232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31BE46AF" w14:textId="75CADEBA" w:rsidR="00333176" w:rsidRPr="00C4700C" w:rsidRDefault="00030550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pacing w:val="-20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pacing w:val="-20"/>
                <w:sz w:val="20"/>
                <w:szCs w:val="20"/>
                <w:lang w:eastAsia="ko-KR"/>
              </w:rPr>
              <w:t>-</w:t>
            </w:r>
          </w:p>
        </w:tc>
      </w:tr>
      <w:tr w:rsidR="00333176" w14:paraId="57E9C849" w14:textId="77777777" w:rsidTr="000D17F4">
        <w:trPr>
          <w:trHeight w:val="454"/>
        </w:trPr>
        <w:tc>
          <w:tcPr>
            <w:tcW w:w="1819" w:type="dxa"/>
            <w:vMerge/>
            <w:shd w:val="clear" w:color="auto" w:fill="auto"/>
            <w:vAlign w:val="center"/>
          </w:tcPr>
          <w:p w14:paraId="06C0965B" w14:textId="77777777" w:rsidR="00333176" w:rsidRPr="00E3420D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</w:p>
        </w:tc>
        <w:tc>
          <w:tcPr>
            <w:tcW w:w="2635" w:type="dxa"/>
            <w:vAlign w:val="center"/>
          </w:tcPr>
          <w:p w14:paraId="2554DFA0" w14:textId="359F1881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  <w:tc>
          <w:tcPr>
            <w:tcW w:w="2447" w:type="dxa"/>
            <w:vAlign w:val="center"/>
          </w:tcPr>
          <w:p w14:paraId="4413CA4D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4644C942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  <w:tr w:rsidR="00333176" w14:paraId="0C0DE0AB" w14:textId="77777777" w:rsidTr="000D17F4">
        <w:trPr>
          <w:trHeight w:val="454"/>
        </w:trPr>
        <w:tc>
          <w:tcPr>
            <w:tcW w:w="1819" w:type="dxa"/>
            <w:shd w:val="clear" w:color="auto" w:fill="auto"/>
            <w:vAlign w:val="center"/>
          </w:tcPr>
          <w:p w14:paraId="3EB57428" w14:textId="2D7CBF6C" w:rsidR="00333176" w:rsidRPr="00E3420D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Windows 11</w:t>
            </w:r>
          </w:p>
        </w:tc>
        <w:tc>
          <w:tcPr>
            <w:tcW w:w="2635" w:type="dxa"/>
            <w:vAlign w:val="center"/>
          </w:tcPr>
          <w:p w14:paraId="523601FD" w14:textId="77051419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  <w:tc>
          <w:tcPr>
            <w:tcW w:w="2447" w:type="dxa"/>
            <w:vAlign w:val="center"/>
          </w:tcPr>
          <w:p w14:paraId="7CF7307B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320BDC44" w14:textId="77777777" w:rsidR="00333176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  <w:tr w:rsidR="00B4175E" w14:paraId="102CF716" w14:textId="77777777" w:rsidTr="000D17F4">
        <w:trPr>
          <w:trHeight w:val="454"/>
        </w:trPr>
        <w:tc>
          <w:tcPr>
            <w:tcW w:w="1819" w:type="dxa"/>
            <w:shd w:val="clear" w:color="auto" w:fill="auto"/>
            <w:vAlign w:val="center"/>
          </w:tcPr>
          <w:p w14:paraId="0B70A9EF" w14:textId="7D1F4115" w:rsidR="00B4175E" w:rsidRPr="00E3420D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  <w:t>Mac OS</w:t>
            </w:r>
          </w:p>
        </w:tc>
        <w:tc>
          <w:tcPr>
            <w:tcW w:w="2635" w:type="dxa"/>
            <w:vAlign w:val="center"/>
          </w:tcPr>
          <w:p w14:paraId="7C33F6EF" w14:textId="4C33B720" w:rsidR="00B4175E" w:rsidRDefault="00333176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  <w:tc>
          <w:tcPr>
            <w:tcW w:w="2447" w:type="dxa"/>
            <w:vAlign w:val="center"/>
          </w:tcPr>
          <w:p w14:paraId="7095291B" w14:textId="77777777" w:rsidR="00B4175E" w:rsidRDefault="00B4175E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O</w:t>
            </w:r>
          </w:p>
        </w:tc>
        <w:tc>
          <w:tcPr>
            <w:tcW w:w="3374" w:type="dxa"/>
            <w:vAlign w:val="center"/>
          </w:tcPr>
          <w:p w14:paraId="2556DB6F" w14:textId="6DADB5B6" w:rsidR="00B4175E" w:rsidRDefault="00030550" w:rsidP="001822A6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-</w:t>
            </w:r>
          </w:p>
        </w:tc>
      </w:tr>
    </w:tbl>
    <w:p w14:paraId="4F2CF34F" w14:textId="3F8CEB14" w:rsidR="006C4F64" w:rsidRDefault="006C4F64" w:rsidP="00F47153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p w14:paraId="1C2324DA" w14:textId="77777777" w:rsidR="006C4F64" w:rsidRDefault="006C4F64" w:rsidP="000F1697">
      <w:pPr>
        <w:autoSpaceDE w:val="0"/>
        <w:autoSpaceDN w:val="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r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br w:type="page"/>
      </w:r>
    </w:p>
    <w:tbl>
      <w:tblPr>
        <w:tblStyle w:val="a5"/>
        <w:tblW w:w="10485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6C4F64" w14:paraId="1956E805" w14:textId="77777777" w:rsidTr="00C5184F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0B4976B9" w14:textId="0A84BDE5" w:rsidR="006C4F64" w:rsidRPr="005C1A09" w:rsidRDefault="006C4F64" w:rsidP="00C5184F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lastRenderedPageBreak/>
              <w:br w:type="column"/>
            </w:r>
            <w:r w:rsidR="004448A5"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t>10</w:t>
            </w:r>
          </w:p>
        </w:tc>
        <w:tc>
          <w:tcPr>
            <w:tcW w:w="9781" w:type="dxa"/>
            <w:vAlign w:val="center"/>
          </w:tcPr>
          <w:p w14:paraId="1C5C3B2D" w14:textId="2E37E83C" w:rsidR="006C4F64" w:rsidRPr="005C1A09" w:rsidRDefault="00ED27F6" w:rsidP="00C5184F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느낀 점</w:t>
            </w:r>
          </w:p>
        </w:tc>
      </w:tr>
    </w:tbl>
    <w:p w14:paraId="420278E1" w14:textId="77777777" w:rsidR="00B8747E" w:rsidRDefault="00B8747E" w:rsidP="00ED27F6">
      <w:pPr>
        <w:autoSpaceDE w:val="0"/>
        <w:autoSpaceDN w:val="0"/>
        <w:ind w:leftChars="100" w:left="240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</w:p>
    <w:tbl>
      <w:tblPr>
        <w:tblStyle w:val="a5"/>
        <w:tblW w:w="10245" w:type="dxa"/>
        <w:tblInd w:w="240" w:type="dxa"/>
        <w:tblLook w:val="04A0" w:firstRow="1" w:lastRow="0" w:firstColumn="1" w:lastColumn="0" w:noHBand="0" w:noVBand="1"/>
      </w:tblPr>
      <w:tblGrid>
        <w:gridCol w:w="996"/>
        <w:gridCol w:w="9249"/>
      </w:tblGrid>
      <w:tr w:rsidR="00BC57A7" w14:paraId="27199EC7" w14:textId="77777777" w:rsidTr="00BE05AD">
        <w:trPr>
          <w:trHeight w:val="2160"/>
        </w:trPr>
        <w:tc>
          <w:tcPr>
            <w:tcW w:w="996" w:type="dxa"/>
            <w:shd w:val="clear" w:color="auto" w:fill="D9D9D9" w:themeFill="background1" w:themeFillShade="D9"/>
            <w:vAlign w:val="center"/>
          </w:tcPr>
          <w:p w14:paraId="270F0F52" w14:textId="392B1A50" w:rsidR="00BC57A7" w:rsidRPr="00BE05AD" w:rsidRDefault="00BC57A7" w:rsidP="000E6D7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E05A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조진혁</w:t>
            </w:r>
          </w:p>
        </w:tc>
        <w:tc>
          <w:tcPr>
            <w:tcW w:w="9249" w:type="dxa"/>
            <w:vAlign w:val="center"/>
          </w:tcPr>
          <w:p w14:paraId="07CB8E2A" w14:textId="57E35BD7" w:rsidR="00BC57A7" w:rsidRPr="000E6D70" w:rsidRDefault="00A06039" w:rsidP="000E6D70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기존에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약한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분야인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문서화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설계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과정에서의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체계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대해서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고민할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기회가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다이어그램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작성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설계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과정에서의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활동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또한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굉장히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가치가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있었다고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생각한다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다만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팀원과의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협업에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대한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경험이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부족하여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일정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/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버전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관리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등에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미흡했던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점은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아쉬웠다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다음에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기회가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된다면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이런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방향으로도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경험을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쌓아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보고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A06039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싶다</w:t>
            </w:r>
            <w:r w:rsidRPr="00A06039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BC57A7" w14:paraId="36C5FE72" w14:textId="77777777" w:rsidTr="00BE05AD">
        <w:trPr>
          <w:trHeight w:val="2160"/>
        </w:trPr>
        <w:tc>
          <w:tcPr>
            <w:tcW w:w="996" w:type="dxa"/>
            <w:shd w:val="clear" w:color="auto" w:fill="D9D9D9" w:themeFill="background1" w:themeFillShade="D9"/>
            <w:vAlign w:val="center"/>
          </w:tcPr>
          <w:p w14:paraId="1CECF0A4" w14:textId="46717D94" w:rsidR="00BC57A7" w:rsidRPr="00BE05AD" w:rsidRDefault="00BC57A7" w:rsidP="000E6D7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E05A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이수찬</w:t>
            </w:r>
          </w:p>
        </w:tc>
        <w:tc>
          <w:tcPr>
            <w:tcW w:w="9249" w:type="dxa"/>
            <w:vAlign w:val="center"/>
          </w:tcPr>
          <w:p w14:paraId="48D88DD5" w14:textId="51C74F3A" w:rsidR="00BC57A7" w:rsidRPr="000E6D70" w:rsidRDefault="00F42ECA" w:rsidP="000E6D70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이번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수업을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통해서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평소에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유지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보수성이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떨어지던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코드에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대해서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반성하는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시간을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갖게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앞으론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적절한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상황에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디자인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패턴을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활용하여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유지보수까지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고려하며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설계를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해야겠다고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느꼈다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또한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실제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Product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나오기까지의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과정을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직접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팀원들과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함께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부딪혀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보면서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코드도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중요하지만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코드가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짜지기까지의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과정이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중요하다는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생각을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하였다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BC57A7" w14:paraId="48B3E34D" w14:textId="77777777" w:rsidTr="00BE05AD">
        <w:trPr>
          <w:trHeight w:val="2160"/>
        </w:trPr>
        <w:tc>
          <w:tcPr>
            <w:tcW w:w="996" w:type="dxa"/>
            <w:shd w:val="clear" w:color="auto" w:fill="D9D9D9" w:themeFill="background1" w:themeFillShade="D9"/>
            <w:vAlign w:val="center"/>
          </w:tcPr>
          <w:p w14:paraId="64BF1BA0" w14:textId="14350A99" w:rsidR="00BC57A7" w:rsidRPr="00BE05AD" w:rsidRDefault="000E6D70" w:rsidP="000E6D7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E05A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최인수</w:t>
            </w:r>
          </w:p>
        </w:tc>
        <w:tc>
          <w:tcPr>
            <w:tcW w:w="9249" w:type="dxa"/>
            <w:vAlign w:val="center"/>
          </w:tcPr>
          <w:p w14:paraId="1293BC85" w14:textId="00CC1439" w:rsidR="00BC57A7" w:rsidRPr="000E6D70" w:rsidRDefault="00F42ECA" w:rsidP="000E6D70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이번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디자인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패턴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프로젝트를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통해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느낀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점은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처음에는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과연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디자인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패턴이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중요할까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?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라는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생각이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들었다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어떻게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프로그램을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효율적으로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유지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보수하게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쉽게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프로그램을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설계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및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코딩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할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것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인가라는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관점에서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정말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중요한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것을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느끼게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특히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프로젝트를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수행하면서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스트레티지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데코레이터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개념적인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면에서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완전히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이해하는데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상당히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어려웠다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추후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학기가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끝나더라도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별도로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추가로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꼭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공부해서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앞으로는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구동을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위한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코드보다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유지보수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테스팅을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위한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면도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같이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고려하여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프로그램을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짜야겠다는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생각을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하게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되는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좋은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42ECA">
              <w:rPr>
                <w:rFonts w:ascii="맑은 고딕" w:eastAsia="맑은 고딕" w:hAnsi="맑은 고딕" w:cs="바탕" w:hint="eastAsia"/>
                <w:color w:val="000000" w:themeColor="text1"/>
                <w:sz w:val="20"/>
                <w:szCs w:val="20"/>
                <w:lang w:eastAsia="ko-KR"/>
              </w:rPr>
              <w:t>시간이었다</w:t>
            </w:r>
            <w:r w:rsidRPr="00F42ECA">
              <w:rPr>
                <w:rFonts w:ascii="맑은 고딕" w:eastAsia="맑은 고딕" w:hAnsi="맑은 고딕" w:cs="바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  <w:tr w:rsidR="00BC57A7" w14:paraId="080C9C2E" w14:textId="77777777" w:rsidTr="00BE05AD">
        <w:trPr>
          <w:trHeight w:val="2160"/>
        </w:trPr>
        <w:tc>
          <w:tcPr>
            <w:tcW w:w="996" w:type="dxa"/>
            <w:shd w:val="clear" w:color="auto" w:fill="D9D9D9" w:themeFill="background1" w:themeFillShade="D9"/>
            <w:vAlign w:val="center"/>
          </w:tcPr>
          <w:p w14:paraId="3823E886" w14:textId="0DD554F5" w:rsidR="00BC57A7" w:rsidRPr="00BE05AD" w:rsidRDefault="000E6D70" w:rsidP="000E6D70">
            <w:pPr>
              <w:autoSpaceDE w:val="0"/>
              <w:autoSpaceDN w:val="0"/>
              <w:jc w:val="center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 w:rsidRPr="00BE05AD"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0"/>
                <w:szCs w:val="20"/>
                <w:lang w:eastAsia="ko-KR"/>
              </w:rPr>
              <w:t>박상현</w:t>
            </w:r>
          </w:p>
        </w:tc>
        <w:tc>
          <w:tcPr>
            <w:tcW w:w="9249" w:type="dxa"/>
            <w:vAlign w:val="center"/>
          </w:tcPr>
          <w:p w14:paraId="549C3791" w14:textId="471AE4A0" w:rsidR="00BC57A7" w:rsidRPr="000E6D70" w:rsidRDefault="00F5078C" w:rsidP="000E6D70">
            <w:pPr>
              <w:autoSpaceDE w:val="0"/>
              <w:autoSpaceDN w:val="0"/>
              <w:jc w:val="both"/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</w:pP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수업을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통해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배운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디자인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패턴을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가지고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여름방학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진행했던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개인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프로젝트에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설계적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미흡함을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알게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좋은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개발자가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되기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위해서는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눈앞의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코드뿐만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아니라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유지보수를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생각하며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코드를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짜는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것이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좋을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거로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생각한다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공부하면서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2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학년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부족했던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캡슐화에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대해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상세하게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있었던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시간이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되었다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.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앞으로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가면서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더욱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다양한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패턴을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적용해보고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싶고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,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실제로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프로그램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개발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이후에도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계속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유지보수와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패치를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통해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쉽게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건드릴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수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있는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코드를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작성하고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 xml:space="preserve"> </w:t>
            </w:r>
            <w:r w:rsidRPr="00F5078C">
              <w:rPr>
                <w:rFonts w:ascii="맑은 고딕" w:eastAsia="맑은 고딕" w:hAnsi="맑은 고딕" w:hint="eastAsia"/>
                <w:color w:val="000000" w:themeColor="text1"/>
                <w:sz w:val="20"/>
                <w:szCs w:val="20"/>
                <w:lang w:eastAsia="ko-KR"/>
              </w:rPr>
              <w:t>싶다</w:t>
            </w:r>
            <w:r w:rsidRPr="00F5078C">
              <w:rPr>
                <w:rFonts w:ascii="맑은 고딕" w:eastAsia="맑은 고딕" w:hAnsi="맑은 고딕"/>
                <w:color w:val="000000" w:themeColor="text1"/>
                <w:sz w:val="20"/>
                <w:szCs w:val="20"/>
                <w:lang w:eastAsia="ko-KR"/>
              </w:rPr>
              <w:t>.</w:t>
            </w:r>
          </w:p>
        </w:tc>
      </w:tr>
    </w:tbl>
    <w:p w14:paraId="28DD994E" w14:textId="77777777" w:rsidR="005A3BBF" w:rsidRDefault="005A3BBF" w:rsidP="004448A5">
      <w:pPr>
        <w:spacing w:line="60" w:lineRule="auto"/>
        <w:jc w:val="both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  <w:sectPr w:rsidR="005A3BBF" w:rsidSect="00D3797E">
          <w:pgSz w:w="11906" w:h="16838"/>
          <w:pgMar w:top="720" w:right="720" w:bottom="720" w:left="720" w:header="0" w:footer="850" w:gutter="0"/>
          <w:cols w:space="425"/>
          <w:docGrid w:type="lines" w:linePitch="360"/>
        </w:sectPr>
      </w:pPr>
    </w:p>
    <w:tbl>
      <w:tblPr>
        <w:tblStyle w:val="a5"/>
        <w:tblW w:w="10485" w:type="dxa"/>
        <w:tblInd w:w="-147" w:type="dxa"/>
        <w:tblLook w:val="04A0" w:firstRow="1" w:lastRow="0" w:firstColumn="1" w:lastColumn="0" w:noHBand="0" w:noVBand="1"/>
      </w:tblPr>
      <w:tblGrid>
        <w:gridCol w:w="704"/>
        <w:gridCol w:w="9781"/>
      </w:tblGrid>
      <w:tr w:rsidR="00D700E4" w14:paraId="481265CB" w14:textId="77777777" w:rsidTr="00991712">
        <w:trPr>
          <w:trHeight w:val="557"/>
        </w:trPr>
        <w:tc>
          <w:tcPr>
            <w:tcW w:w="704" w:type="dxa"/>
            <w:shd w:val="clear" w:color="auto" w:fill="808080" w:themeFill="background1" w:themeFillShade="80"/>
            <w:vAlign w:val="center"/>
          </w:tcPr>
          <w:p w14:paraId="78F6C0CA" w14:textId="2C7BBD3B" w:rsidR="001D626E" w:rsidRPr="005C1A09" w:rsidRDefault="004448A5" w:rsidP="004448A5">
            <w:pPr>
              <w:autoSpaceDE w:val="0"/>
              <w:autoSpaceDN w:val="0"/>
              <w:rPr>
                <w:rFonts w:ascii="맑은 고딕" w:eastAsia="맑은 고딕" w:hAnsi="맑은 고딕"/>
                <w:b/>
                <w:bCs/>
                <w:color w:val="000000" w:themeColor="text1"/>
                <w:sz w:val="20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  <w:lastRenderedPageBreak/>
              <w:t>11</w:t>
            </w:r>
          </w:p>
        </w:tc>
        <w:tc>
          <w:tcPr>
            <w:tcW w:w="9781" w:type="dxa"/>
            <w:vAlign w:val="center"/>
          </w:tcPr>
          <w:p w14:paraId="2D4EEE22" w14:textId="7F1C2A17" w:rsidR="001D626E" w:rsidRPr="005C1A09" w:rsidRDefault="001D626E" w:rsidP="00991712">
            <w:pPr>
              <w:autoSpaceDE w:val="0"/>
              <w:autoSpaceDN w:val="0"/>
              <w:ind w:left="40"/>
              <w:rPr>
                <w:rFonts w:ascii="맑은 고딕" w:eastAsia="맑은 고딕" w:hAnsi="맑은 고딕"/>
                <w:b/>
                <w:bCs/>
                <w:color w:val="000000" w:themeColor="text1"/>
                <w:sz w:val="28"/>
                <w:szCs w:val="28"/>
                <w:lang w:eastAsia="ko-KR"/>
              </w:rPr>
            </w:pPr>
            <w:r>
              <w:rPr>
                <w:rFonts w:ascii="맑은 고딕" w:eastAsia="맑은 고딕" w:hAnsi="맑은 고딕" w:hint="eastAsia"/>
                <w:b/>
                <w:bCs/>
                <w:color w:val="000000" w:themeColor="text1"/>
                <w:sz w:val="28"/>
                <w:szCs w:val="28"/>
                <w:lang w:eastAsia="ko-KR"/>
              </w:rPr>
              <w:t>참고문헌 및 부록</w:t>
            </w:r>
          </w:p>
        </w:tc>
      </w:tr>
    </w:tbl>
    <w:p w14:paraId="1D415261" w14:textId="77777777" w:rsidR="00F21E3C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1" w:history="1">
        <w:r w:rsidR="00F21E3C" w:rsidRPr="002F2A10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쉽게</w:t>
        </w:r>
        <w:r w:rsidR="00F21E3C" w:rsidRPr="002F2A10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2F2A10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배우는</w:t>
        </w:r>
        <w:r w:rsidR="00F21E3C" w:rsidRPr="002F2A10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2F2A10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소프트웨어</w:t>
        </w:r>
        <w:r w:rsidR="00F21E3C" w:rsidRPr="002F2A10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2F2A10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공학.</w:t>
        </w:r>
        <w:r w:rsidR="00F21E3C" w:rsidRPr="002F2A10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김치수</w:t>
        </w:r>
        <w:r w:rsidR="00F21E3C" w:rsidRPr="002F2A10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.</w:t>
        </w:r>
        <w:r w:rsidR="00F21E3C" w:rsidRPr="002F2A10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2021</w:t>
        </w:r>
      </w:hyperlink>
    </w:p>
    <w:p w14:paraId="6E0217CC" w14:textId="77777777" w:rsidR="00F21E3C" w:rsidRPr="000E2AA3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2" w:history="1">
        <w:r w:rsidR="00F21E3C" w:rsidRPr="000E2AA3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Head First Design Patterns: </w:t>
        </w:r>
        <w:r w:rsidR="00F21E3C" w:rsidRPr="000E2AA3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스토리가</w:t>
        </w:r>
        <w:r w:rsidR="00F21E3C" w:rsidRPr="000E2AA3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있는</w:t>
        </w:r>
        <w:r w:rsidR="00F21E3C" w:rsidRPr="000E2AA3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패턴</w:t>
        </w:r>
        <w:r w:rsidR="00F21E3C" w:rsidRPr="000E2AA3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학습법.</w:t>
        </w:r>
        <w:r w:rsidR="00F21E3C" w:rsidRPr="000E2AA3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에릭</w:t>
        </w:r>
        <w:r w:rsidR="00F21E3C" w:rsidRPr="000E2AA3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E2AA3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프리먼.</w:t>
        </w:r>
        <w:r w:rsidR="00F21E3C" w:rsidRPr="000E2AA3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2005</w:t>
        </w:r>
      </w:hyperlink>
    </w:p>
    <w:p w14:paraId="6157CEAA" w14:textId="77777777" w:rsidR="00F21E3C" w:rsidRPr="000E2AA3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3" w:history="1">
        <w:r w:rsidR="00F21E3C" w:rsidRPr="003D0094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E</w:t>
        </w:r>
        <w:r w:rsidR="00F21E3C" w:rsidRPr="003D0094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COMMERCE PLATFORMS</w:t>
        </w:r>
      </w:hyperlink>
    </w:p>
    <w:p w14:paraId="00A03CC8" w14:textId="77777777" w:rsidR="00F21E3C" w:rsidRPr="000E2AA3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4" w:history="1">
        <w:r w:rsidR="00F21E3C" w:rsidRPr="008636CA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부산 </w:t>
        </w:r>
        <w:r w:rsidR="00F21E3C" w:rsidRPr="008636CA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지역화폐</w:t>
        </w:r>
        <w:r w:rsidR="00F21E3C" w:rsidRPr="008636CA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 </w:t>
        </w:r>
        <w:r w:rsidR="00F21E3C" w:rsidRPr="008636CA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동백전</w:t>
        </w:r>
      </w:hyperlink>
    </w:p>
    <w:p w14:paraId="1E488326" w14:textId="77777777" w:rsidR="00F21E3C" w:rsidRPr="000E2AA3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5" w:history="1">
        <w:r w:rsidR="00F21E3C" w:rsidRPr="00E60770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창원사랑상품권</w:t>
        </w:r>
        <w:r w:rsidR="00F21E3C" w:rsidRPr="00E60770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(</w:t>
        </w:r>
        <w:r w:rsidR="00F21E3C" w:rsidRPr="00E60770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누비전</w:t>
        </w:r>
        <w:r w:rsidR="00F21E3C" w:rsidRPr="00E60770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)</w:t>
        </w:r>
      </w:hyperlink>
    </w:p>
    <w:p w14:paraId="5EDC0F03" w14:textId="77777777" w:rsidR="00F21E3C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6" w:history="1">
        <w:r w:rsidR="00F21E3C" w:rsidRPr="00084CE1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Pull Request</w:t>
        </w:r>
        <w:r w:rsidR="00F21E3C" w:rsidRPr="00084CE1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를</w:t>
        </w:r>
        <w:r w:rsidR="00F21E3C" w:rsidRPr="00084CE1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84CE1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통해</w:t>
        </w:r>
        <w:r w:rsidR="00F21E3C" w:rsidRPr="00084CE1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84CE1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코드리뷰</w:t>
        </w:r>
        <w:r w:rsidR="00F21E3C" w:rsidRPr="00084CE1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(Code Review)</w:t>
        </w:r>
        <w:r w:rsidR="00F21E3C" w:rsidRPr="00084CE1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하는</w:t>
        </w:r>
        <w:r w:rsidR="00F21E3C" w:rsidRPr="00084CE1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84CE1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법.</w:t>
        </w:r>
        <w:r w:rsidR="00F21E3C" w:rsidRPr="00084CE1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</w:t>
        </w:r>
        <w:r w:rsidR="00F21E3C" w:rsidRPr="00084CE1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G</w:t>
        </w:r>
        <w:r w:rsidR="00F21E3C" w:rsidRPr="00084CE1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yun’s 개발일지</w:t>
        </w:r>
        <w:r w:rsidR="00F21E3C" w:rsidRPr="00084CE1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.</w:t>
        </w:r>
        <w:r w:rsidR="00F21E3C" w:rsidRPr="00084CE1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 2020</w:t>
        </w:r>
      </w:hyperlink>
    </w:p>
    <w:p w14:paraId="3B38D300" w14:textId="77777777" w:rsidR="00F21E3C" w:rsidRPr="007862EE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Style w:val="a8"/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7" w:history="1">
        <w:r w:rsidR="00F21E3C" w:rsidRPr="00C30CB0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Loyverse POS System</w:t>
        </w:r>
      </w:hyperlink>
    </w:p>
    <w:p w14:paraId="0E036E2F" w14:textId="77777777" w:rsidR="00F21E3C" w:rsidRPr="005441D9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240" w:lineRule="auto"/>
        <w:ind w:leftChars="0"/>
        <w:jc w:val="left"/>
        <w:rPr>
          <w:rStyle w:val="a8"/>
          <w:rFonts w:ascii="맑은 고딕" w:eastAsia="맑은 고딕" w:hAnsi="맑은 고딕"/>
          <w:color w:val="000000" w:themeColor="text1"/>
          <w:sz w:val="20"/>
          <w:szCs w:val="20"/>
          <w:lang w:eastAsia="ko-KR"/>
        </w:rPr>
      </w:pPr>
      <w:hyperlink r:id="rId78" w:history="1">
        <w:r w:rsidR="00F21E3C" w:rsidRPr="0011058F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KOSA </w:t>
        </w:r>
        <w:r w:rsidR="00F21E3C" w:rsidRPr="0011058F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사업지원 </w:t>
        </w:r>
        <w:r w:rsidR="00F21E3C" w:rsidRPr="0011058F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– SW</w:t>
        </w:r>
        <w:r w:rsidR="00F21E3C" w:rsidRPr="0011058F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업 대가산정 가이드(</w:t>
        </w:r>
        <w:r w:rsidR="00F21E3C" w:rsidRPr="0011058F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 xml:space="preserve">2022 </w:t>
        </w:r>
        <w:r w:rsidR="00F21E3C" w:rsidRPr="0011058F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개정판)</w:t>
        </w:r>
      </w:hyperlink>
    </w:p>
    <w:p w14:paraId="5ED34CDE" w14:textId="27DDCBF8" w:rsidR="00F21E3C" w:rsidRPr="00246DE5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400" w:lineRule="exact"/>
        <w:ind w:leftChars="0"/>
        <w:rPr>
          <w:rStyle w:val="a8"/>
          <w:rFonts w:ascii="맑은 고딕" w:eastAsia="맑은 고딕" w:hAnsi="맑은 고딕"/>
          <w:color w:val="auto"/>
          <w:u w:val="none"/>
          <w:lang w:eastAsia="ko-KR"/>
        </w:rPr>
      </w:pPr>
      <w:hyperlink r:id="rId79" w:history="1">
        <w:r w:rsidR="00F21E3C" w:rsidRPr="0050344A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KOSA 사업지원</w:t>
        </w:r>
        <w:r w:rsidR="00F21E3C" w:rsidRPr="0050344A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 </w:t>
        </w:r>
        <w:r w:rsidR="00F21E3C" w:rsidRPr="0050344A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- SW사업대가 산정 방식별 엑셀 템플릿</w:t>
        </w:r>
        <w:r w:rsidR="00F21E3C" w:rsidRPr="0050344A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 xml:space="preserve"> (</w:t>
        </w:r>
        <w:r w:rsidR="00F21E3C" w:rsidRPr="0050344A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2022 개정판</w:t>
        </w:r>
        <w:r w:rsidR="00F21E3C" w:rsidRPr="0050344A">
          <w:rPr>
            <w:rStyle w:val="a8"/>
            <w:rFonts w:ascii="맑은 고딕" w:eastAsia="맑은 고딕" w:hAnsi="맑은 고딕" w:hint="eastAsia"/>
            <w:sz w:val="20"/>
            <w:szCs w:val="20"/>
            <w:lang w:eastAsia="ko-KR"/>
          </w:rPr>
          <w:t>)</w:t>
        </w:r>
      </w:hyperlink>
    </w:p>
    <w:p w14:paraId="6E63853C" w14:textId="52D539C4" w:rsidR="00246DE5" w:rsidRPr="005957B5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400" w:lineRule="exact"/>
        <w:ind w:leftChars="0"/>
        <w:rPr>
          <w:rStyle w:val="a8"/>
          <w:rFonts w:ascii="맑은 고딕" w:eastAsia="맑은 고딕" w:hAnsi="맑은 고딕"/>
          <w:color w:val="auto"/>
          <w:u w:val="none"/>
          <w:lang w:eastAsia="ko-KR"/>
        </w:rPr>
      </w:pPr>
      <w:hyperlink r:id="rId80" w:history="1">
        <w:r w:rsidR="0083459A" w:rsidRPr="0083459A">
          <w:rPr>
            <w:rStyle w:val="a8"/>
            <w:rFonts w:ascii="맑은 고딕" w:eastAsia="맑은 고딕" w:hAnsi="맑은 고딕"/>
            <w:sz w:val="20"/>
            <w:szCs w:val="20"/>
            <w:lang w:eastAsia="ko-KR"/>
          </w:rPr>
          <w:t>Github Docs. Github. 2022</w:t>
        </w:r>
      </w:hyperlink>
    </w:p>
    <w:p w14:paraId="026B41BB" w14:textId="5DCC84C3" w:rsidR="005957B5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400" w:lineRule="exact"/>
        <w:ind w:leftChars="0"/>
        <w:rPr>
          <w:rFonts w:ascii="맑은 고딕" w:eastAsia="맑은 고딕" w:hAnsi="맑은 고딕"/>
          <w:lang w:eastAsia="ko-KR"/>
        </w:rPr>
      </w:pPr>
      <w:hyperlink r:id="rId81" w:history="1">
        <w:r w:rsidR="005957B5" w:rsidRPr="00536AE3">
          <w:rPr>
            <w:rStyle w:val="a8"/>
            <w:rFonts w:ascii="맑은 고딕" w:eastAsia="맑은 고딕" w:hAnsi="맑은 고딕" w:hint="eastAsia"/>
            <w:lang w:eastAsia="ko-KR"/>
          </w:rPr>
          <w:t>코리아텍, 실시간 식당만족도 측정 소프트웨어 운영.</w:t>
        </w:r>
        <w:r w:rsidR="005957B5" w:rsidRPr="00536AE3">
          <w:rPr>
            <w:rStyle w:val="a8"/>
            <w:rFonts w:ascii="맑은 고딕" w:eastAsia="맑은 고딕" w:hAnsi="맑은 고딕"/>
            <w:lang w:eastAsia="ko-KR"/>
          </w:rPr>
          <w:t xml:space="preserve"> </w:t>
        </w:r>
        <w:r w:rsidR="00536AE3" w:rsidRPr="00536AE3">
          <w:rPr>
            <w:rStyle w:val="a8"/>
            <w:rFonts w:ascii="맑은 고딕" w:eastAsia="맑은 고딕" w:hAnsi="맑은 고딕"/>
            <w:lang w:eastAsia="ko-KR"/>
          </w:rPr>
          <w:t>채원상</w:t>
        </w:r>
        <w:r w:rsidR="00536AE3" w:rsidRPr="00536AE3">
          <w:rPr>
            <w:rStyle w:val="a8"/>
            <w:rFonts w:ascii="맑은 고딕" w:eastAsia="맑은 고딕" w:hAnsi="맑은 고딕" w:hint="eastAsia"/>
            <w:lang w:eastAsia="ko-KR"/>
          </w:rPr>
          <w:t>.</w:t>
        </w:r>
        <w:r w:rsidR="00536AE3" w:rsidRPr="00536AE3">
          <w:rPr>
            <w:rStyle w:val="a8"/>
            <w:rFonts w:ascii="맑은 고딕" w:eastAsia="맑은 고딕" w:hAnsi="맑은 고딕"/>
            <w:lang w:eastAsia="ko-KR"/>
          </w:rPr>
          <w:t xml:space="preserve"> 2018</w:t>
        </w:r>
      </w:hyperlink>
    </w:p>
    <w:p w14:paraId="452777CF" w14:textId="3376D414" w:rsidR="00907EE0" w:rsidRPr="00536AE3" w:rsidRDefault="00140324" w:rsidP="00547CCA">
      <w:pPr>
        <w:pStyle w:val="a4"/>
        <w:numPr>
          <w:ilvl w:val="0"/>
          <w:numId w:val="9"/>
        </w:numPr>
        <w:autoSpaceDE w:val="0"/>
        <w:autoSpaceDN w:val="0"/>
        <w:spacing w:line="400" w:lineRule="exact"/>
        <w:ind w:leftChars="0"/>
        <w:rPr>
          <w:rFonts w:ascii="맑은 고딕" w:eastAsia="맑은 고딕" w:hAnsi="맑은 고딕"/>
          <w:lang w:eastAsia="ko-KR"/>
        </w:rPr>
      </w:pPr>
      <w:hyperlink r:id="rId82" w:history="1">
        <w:r w:rsidR="00907EE0" w:rsidRPr="00907EE0">
          <w:rPr>
            <w:rStyle w:val="a8"/>
            <w:rFonts w:ascii="맑은 고딕" w:eastAsia="맑은 고딕" w:hAnsi="맑은 고딕" w:hint="eastAsia"/>
            <w:lang w:eastAsia="ko-KR"/>
          </w:rPr>
          <w:t>의료기기</w:t>
        </w:r>
        <w:r w:rsidR="00907EE0" w:rsidRPr="00907EE0">
          <w:rPr>
            <w:rStyle w:val="a8"/>
            <w:rFonts w:ascii="맑은 고딕" w:eastAsia="맑은 고딕" w:hAnsi="맑은 고딕"/>
            <w:lang w:eastAsia="ko-KR"/>
          </w:rPr>
          <w:t xml:space="preserve"> </w:t>
        </w:r>
        <w:r w:rsidR="00907EE0" w:rsidRPr="00907EE0">
          <w:rPr>
            <w:rStyle w:val="a8"/>
            <w:rFonts w:ascii="맑은 고딕" w:eastAsia="맑은 고딕" w:hAnsi="맑은 고딕" w:hint="eastAsia"/>
            <w:lang w:eastAsia="ko-KR"/>
          </w:rPr>
          <w:t>소프트웨어</w:t>
        </w:r>
        <w:r w:rsidR="00907EE0" w:rsidRPr="00907EE0">
          <w:rPr>
            <w:rStyle w:val="a8"/>
            <w:rFonts w:ascii="맑은 고딕" w:eastAsia="맑은 고딕" w:hAnsi="맑은 고딕"/>
            <w:lang w:eastAsia="ko-KR"/>
          </w:rPr>
          <w:t xml:space="preserve"> </w:t>
        </w:r>
        <w:r w:rsidR="00907EE0" w:rsidRPr="00907EE0">
          <w:rPr>
            <w:rStyle w:val="a8"/>
            <w:rFonts w:ascii="맑은 고딕" w:eastAsia="맑은 고딕" w:hAnsi="맑은 고딕" w:hint="eastAsia"/>
            <w:lang w:eastAsia="ko-KR"/>
          </w:rPr>
          <w:t>위험관리</w:t>
        </w:r>
        <w:r w:rsidR="00907EE0" w:rsidRPr="00907EE0">
          <w:rPr>
            <w:rStyle w:val="a8"/>
            <w:rFonts w:ascii="맑은 고딕" w:eastAsia="맑은 고딕" w:hAnsi="맑은 고딕"/>
            <w:lang w:eastAsia="ko-KR"/>
          </w:rPr>
          <w:t xml:space="preserve"> </w:t>
        </w:r>
        <w:r w:rsidR="00907EE0" w:rsidRPr="00907EE0">
          <w:rPr>
            <w:rStyle w:val="a8"/>
            <w:rFonts w:ascii="맑은 고딕" w:eastAsia="맑은 고딕" w:hAnsi="맑은 고딕" w:hint="eastAsia"/>
            <w:lang w:eastAsia="ko-KR"/>
          </w:rPr>
          <w:t>적용</w:t>
        </w:r>
        <w:r w:rsidR="00907EE0" w:rsidRPr="00907EE0">
          <w:rPr>
            <w:rStyle w:val="a8"/>
            <w:rFonts w:ascii="맑은 고딕" w:eastAsia="맑은 고딕" w:hAnsi="맑은 고딕"/>
            <w:lang w:eastAsia="ko-KR"/>
          </w:rPr>
          <w:t xml:space="preserve"> </w:t>
        </w:r>
        <w:r w:rsidR="00907EE0" w:rsidRPr="00907EE0">
          <w:rPr>
            <w:rStyle w:val="a8"/>
            <w:rFonts w:ascii="맑은 고딕" w:eastAsia="맑은 고딕" w:hAnsi="맑은 고딕" w:hint="eastAsia"/>
            <w:lang w:eastAsia="ko-KR"/>
          </w:rPr>
          <w:t>안내서.</w:t>
        </w:r>
        <w:r w:rsidR="00907EE0" w:rsidRPr="00907EE0">
          <w:rPr>
            <w:rStyle w:val="a8"/>
            <w:rFonts w:ascii="맑은 고딕" w:eastAsia="맑은 고딕" w:hAnsi="맑은 고딕"/>
            <w:lang w:eastAsia="ko-KR"/>
          </w:rPr>
          <w:t xml:space="preserve"> 디지털헬스케어</w:t>
        </w:r>
        <w:r w:rsidR="00907EE0" w:rsidRPr="00907EE0">
          <w:rPr>
            <w:rStyle w:val="a8"/>
            <w:rFonts w:ascii="맑은 고딕" w:eastAsia="맑은 고딕" w:hAnsi="맑은 고딕" w:hint="eastAsia"/>
            <w:lang w:eastAsia="ko-KR"/>
          </w:rPr>
          <w:t xml:space="preserve"> </w:t>
        </w:r>
        <w:r w:rsidR="00907EE0" w:rsidRPr="00907EE0">
          <w:rPr>
            <w:rStyle w:val="a8"/>
            <w:rFonts w:ascii="맑은 고딕" w:eastAsia="맑은 고딕" w:hAnsi="맑은 고딕"/>
            <w:lang w:eastAsia="ko-KR"/>
          </w:rPr>
          <w:t>소프트웨어</w:t>
        </w:r>
        <w:r w:rsidR="00907EE0" w:rsidRPr="00907EE0">
          <w:rPr>
            <w:rStyle w:val="a8"/>
            <w:rFonts w:ascii="맑은 고딕" w:eastAsia="맑은 고딕" w:hAnsi="맑은 고딕" w:hint="eastAsia"/>
            <w:lang w:eastAsia="ko-KR"/>
          </w:rPr>
          <w:t xml:space="preserve"> </w:t>
        </w:r>
        <w:r w:rsidR="00907EE0" w:rsidRPr="00907EE0">
          <w:rPr>
            <w:rStyle w:val="a8"/>
            <w:rFonts w:ascii="맑은 고딕" w:eastAsia="맑은 고딕" w:hAnsi="맑은 고딕"/>
            <w:lang w:eastAsia="ko-KR"/>
          </w:rPr>
          <w:t>시험평가</w:t>
        </w:r>
        <w:r w:rsidR="00907EE0" w:rsidRPr="00907EE0">
          <w:rPr>
            <w:rStyle w:val="a8"/>
            <w:rFonts w:ascii="맑은 고딕" w:eastAsia="맑은 고딕" w:hAnsi="맑은 고딕" w:hint="eastAsia"/>
            <w:lang w:eastAsia="ko-KR"/>
          </w:rPr>
          <w:t xml:space="preserve"> </w:t>
        </w:r>
        <w:r w:rsidR="00907EE0" w:rsidRPr="00907EE0">
          <w:rPr>
            <w:rStyle w:val="a8"/>
            <w:rFonts w:ascii="맑은 고딕" w:eastAsia="맑은 고딕" w:hAnsi="맑은 고딕"/>
            <w:lang w:eastAsia="ko-KR"/>
          </w:rPr>
          <w:t>센터</w:t>
        </w:r>
        <w:r w:rsidR="00907EE0" w:rsidRPr="00907EE0">
          <w:rPr>
            <w:rStyle w:val="a8"/>
            <w:rFonts w:ascii="맑은 고딕" w:eastAsia="맑은 고딕" w:hAnsi="맑은 고딕" w:hint="eastAsia"/>
            <w:lang w:eastAsia="ko-KR"/>
          </w:rPr>
          <w:t>.</w:t>
        </w:r>
        <w:r w:rsidR="00907EE0" w:rsidRPr="00907EE0">
          <w:rPr>
            <w:rStyle w:val="a8"/>
            <w:rFonts w:ascii="맑은 고딕" w:eastAsia="맑은 고딕" w:hAnsi="맑은 고딕"/>
            <w:lang w:eastAsia="ko-KR"/>
          </w:rPr>
          <w:t xml:space="preserve"> 2019</w:t>
        </w:r>
      </w:hyperlink>
    </w:p>
    <w:sectPr w:rsidR="00907EE0" w:rsidRPr="00536AE3" w:rsidSect="00991712">
      <w:pgSz w:w="11906" w:h="16838"/>
      <w:pgMar w:top="720" w:right="720" w:bottom="720" w:left="1146" w:header="0" w:footer="850" w:gutter="0"/>
      <w:pgNumType w:start="1"/>
      <w:cols w:space="425"/>
      <w:titlePg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박상현" w:date="2022-06-11T20:20:00Z" w:initials="박">
    <w:p w14:paraId="45CA2998" w14:textId="77777777" w:rsidR="00AC5836" w:rsidRDefault="00AC5836" w:rsidP="00AC5836">
      <w:pPr>
        <w:pStyle w:val="af"/>
      </w:pPr>
      <w:r>
        <w:rPr>
          <w:rStyle w:val="a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5CA299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4F778B" w16cex:dateUtc="2022-06-11T11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5CA2998" w16cid:durableId="264F778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10565" w14:textId="77777777" w:rsidR="00140324" w:rsidRDefault="00140324" w:rsidP="001C448E">
      <w:r>
        <w:separator/>
      </w:r>
    </w:p>
  </w:endnote>
  <w:endnote w:type="continuationSeparator" w:id="0">
    <w:p w14:paraId="17494CC9" w14:textId="77777777" w:rsidR="00140324" w:rsidRDefault="00140324" w:rsidP="001C448E">
      <w:r>
        <w:continuationSeparator/>
      </w:r>
    </w:p>
  </w:endnote>
  <w:endnote w:type="continuationNotice" w:id="1">
    <w:p w14:paraId="6E775053" w14:textId="77777777" w:rsidR="00140324" w:rsidRDefault="0014032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함초롬바탕">
    <w:altName w:val="Malgun Gothic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한컴바탕">
    <w:altName w:val="Malgun Gothic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궁서">
    <w:altName w:val="Gungsuh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2D6B4" w14:textId="77777777" w:rsidR="00246A55" w:rsidRDefault="00246A5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40165579"/>
      <w:docPartObj>
        <w:docPartGallery w:val="Page Numbers (Bottom of Page)"/>
        <w:docPartUnique/>
      </w:docPartObj>
    </w:sdtPr>
    <w:sdtEndPr>
      <w:rPr>
        <w:rFonts w:ascii="맑은 고딕" w:eastAsia="맑은 고딕" w:hAnsi="맑은 고딕"/>
      </w:rPr>
    </w:sdtEndPr>
    <w:sdtContent>
      <w:p w14:paraId="74ABD464" w14:textId="77777777" w:rsidR="005F1EEB" w:rsidRPr="00842E89" w:rsidRDefault="005F1EEB" w:rsidP="00842E89">
        <w:pPr>
          <w:pStyle w:val="a7"/>
          <w:spacing w:line="240" w:lineRule="auto"/>
          <w:jc w:val="center"/>
          <w:rPr>
            <w:rFonts w:eastAsia="맑은 고딕"/>
          </w:rPr>
        </w:pPr>
        <w:r w:rsidRPr="00842E89">
          <w:rPr>
            <w:rFonts w:ascii="맑은 고딕" w:eastAsia="맑은 고딕" w:hAnsi="맑은 고딕"/>
          </w:rPr>
          <w:fldChar w:fldCharType="begin"/>
        </w:r>
        <w:r w:rsidRPr="00842E89">
          <w:rPr>
            <w:rFonts w:ascii="맑은 고딕" w:eastAsia="맑은 고딕" w:hAnsi="맑은 고딕"/>
          </w:rPr>
          <w:instrText>PAGE   \* MERGEFORMAT</w:instrText>
        </w:r>
        <w:r w:rsidRPr="00842E89">
          <w:rPr>
            <w:rFonts w:ascii="맑은 고딕" w:eastAsia="맑은 고딕" w:hAnsi="맑은 고딕"/>
          </w:rPr>
          <w:fldChar w:fldCharType="separate"/>
        </w:r>
        <w:r w:rsidRPr="00842E89">
          <w:rPr>
            <w:rFonts w:ascii="맑은 고딕" w:eastAsia="맑은 고딕" w:hAnsi="맑은 고딕"/>
            <w:lang w:val="ko-KR" w:eastAsia="ko-KR"/>
          </w:rPr>
          <w:t>2</w:t>
        </w:r>
        <w:r w:rsidRPr="00842E89">
          <w:rPr>
            <w:rFonts w:ascii="맑은 고딕" w:eastAsia="맑은 고딕" w:hAnsi="맑은 고딕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B2CFF" w14:textId="77777777" w:rsidR="00246A55" w:rsidRDefault="00246A5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ADA86" w14:textId="77777777" w:rsidR="00140324" w:rsidRDefault="00140324" w:rsidP="001C448E">
      <w:r>
        <w:separator/>
      </w:r>
    </w:p>
  </w:footnote>
  <w:footnote w:type="continuationSeparator" w:id="0">
    <w:p w14:paraId="194800D3" w14:textId="77777777" w:rsidR="00140324" w:rsidRDefault="00140324" w:rsidP="001C448E">
      <w:r>
        <w:continuationSeparator/>
      </w:r>
    </w:p>
  </w:footnote>
  <w:footnote w:type="continuationNotice" w:id="1">
    <w:p w14:paraId="0F63F339" w14:textId="77777777" w:rsidR="00140324" w:rsidRDefault="0014032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D92690" w14:textId="77777777" w:rsidR="00246A55" w:rsidRDefault="00246A55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7D32F" w14:textId="77777777" w:rsidR="00246A55" w:rsidRDefault="00246A55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5540A" w14:textId="77777777" w:rsidR="00246A55" w:rsidRDefault="00246A5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CDAFD10"/>
    <w:lvl w:ilvl="0">
      <w:start w:val="1"/>
      <w:numFmt w:val="bullet"/>
      <w:pStyle w:val="a"/>
      <w:lvlText w:val=""/>
      <w:lvlJc w:val="left"/>
      <w:pPr>
        <w:tabs>
          <w:tab w:val="num" w:pos="1517"/>
        </w:tabs>
        <w:ind w:left="1517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17F018F"/>
    <w:multiLevelType w:val="multilevel"/>
    <w:tmpl w:val="8F0E8E40"/>
    <w:styleLink w:val="1"/>
    <w:lvl w:ilvl="0">
      <w:start w:val="1"/>
      <w:numFmt w:val="bullet"/>
      <w:suff w:val="space"/>
      <w:lvlText w:val="◎"/>
      <w:lvlJc w:val="left"/>
      <w:pPr>
        <w:ind w:left="284" w:hanging="267"/>
      </w:pPr>
      <w:rPr>
        <w:rFonts w:ascii="맑은 고딕" w:eastAsia="맑은 고딕" w:hAnsi="맑은 고딕" w:hint="eastAsia"/>
        <w:b w:val="0"/>
        <w:i w:val="0"/>
        <w:color w:val="auto"/>
        <w:sz w:val="20"/>
      </w:rPr>
    </w:lvl>
    <w:lvl w:ilvl="1">
      <w:start w:val="1"/>
      <w:numFmt w:val="bullet"/>
      <w:suff w:val="space"/>
      <w:lvlText w:val="▷"/>
      <w:lvlJc w:val="left"/>
      <w:pPr>
        <w:ind w:left="409" w:hanging="267"/>
      </w:pPr>
      <w:rPr>
        <w:rFonts w:ascii="맑은 고딕" w:eastAsia="맑은 고딕" w:hAnsi="맑은 고딕" w:hint="eastAsia"/>
        <w:b w:val="0"/>
        <w:i w:val="0"/>
        <w:color w:val="auto"/>
        <w:sz w:val="20"/>
      </w:rPr>
    </w:lvl>
    <w:lvl w:ilvl="2">
      <w:start w:val="1"/>
      <w:numFmt w:val="bullet"/>
      <w:suff w:val="space"/>
      <w:lvlText w:val="-"/>
      <w:lvlJc w:val="left"/>
      <w:pPr>
        <w:ind w:left="267" w:hanging="267"/>
      </w:pPr>
      <w:rPr>
        <w:rFonts w:ascii="맑은 고딕" w:eastAsia="맑은 고딕" w:hAnsi="맑은 고딕" w:hint="eastAsia"/>
        <w:color w:val="auto"/>
      </w:rPr>
    </w:lvl>
    <w:lvl w:ilvl="3">
      <w:start w:val="1"/>
      <w:numFmt w:val="bullet"/>
      <w:suff w:val="space"/>
      <w:lvlText w:val="└"/>
      <w:lvlJc w:val="left"/>
      <w:pPr>
        <w:ind w:left="623" w:hanging="267"/>
      </w:pPr>
      <w:rPr>
        <w:rFonts w:ascii="맑은 고딕" w:eastAsia="맑은 고딕" w:hAnsi="맑은 고딕" w:hint="eastAsia"/>
        <w:color w:val="auto"/>
      </w:rPr>
    </w:lvl>
    <w:lvl w:ilvl="4">
      <w:start w:val="1"/>
      <w:numFmt w:val="decimal"/>
      <w:lvlText w:val="%1.%2.%3.%4.%5"/>
      <w:lvlJc w:val="left"/>
      <w:pPr>
        <w:ind w:left="736" w:hanging="267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849" w:hanging="267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962" w:hanging="267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075" w:hanging="267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188" w:hanging="267"/>
      </w:pPr>
      <w:rPr>
        <w:rFonts w:hint="eastAsia"/>
      </w:rPr>
    </w:lvl>
  </w:abstractNum>
  <w:abstractNum w:abstractNumId="2" w15:restartNumberingAfterBreak="0">
    <w:nsid w:val="01F9696F"/>
    <w:multiLevelType w:val="hybridMultilevel"/>
    <w:tmpl w:val="96DCE5A2"/>
    <w:lvl w:ilvl="0" w:tplc="3F262636">
      <w:start w:val="1"/>
      <w:numFmt w:val="decimal"/>
      <w:suff w:val="space"/>
      <w:lvlText w:val="%1."/>
      <w:lvlJc w:val="left"/>
      <w:pPr>
        <w:ind w:left="400" w:hanging="400"/>
      </w:pPr>
      <w:rPr>
        <w:rFonts w:hint="eastAsia"/>
      </w:rPr>
    </w:lvl>
    <w:lvl w:ilvl="1" w:tplc="7C5EAC64">
      <w:start w:val="1"/>
      <w:numFmt w:val="upperLetter"/>
      <w:suff w:val="space"/>
      <w:lvlText w:val="%2."/>
      <w:lvlJc w:val="left"/>
      <w:pPr>
        <w:ind w:left="967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E6B4E61"/>
    <w:multiLevelType w:val="hybridMultilevel"/>
    <w:tmpl w:val="5150CF48"/>
    <w:lvl w:ilvl="0" w:tplc="FFFFFFFF">
      <w:start w:val="1"/>
      <w:numFmt w:val="decimal"/>
      <w:suff w:val="space"/>
      <w:lvlText w:val="%1."/>
      <w:lvlJc w:val="left"/>
      <w:pPr>
        <w:ind w:left="1590" w:hanging="400"/>
      </w:pPr>
      <w:rPr>
        <w:rFonts w:eastAsia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" w15:restartNumberingAfterBreak="0">
    <w:nsid w:val="0EEE7812"/>
    <w:multiLevelType w:val="multilevel"/>
    <w:tmpl w:val="8F0E8E40"/>
    <w:numStyleLink w:val="1"/>
  </w:abstractNum>
  <w:abstractNum w:abstractNumId="5" w15:restartNumberingAfterBreak="0">
    <w:nsid w:val="102F0C4D"/>
    <w:multiLevelType w:val="hybridMultilevel"/>
    <w:tmpl w:val="1C98791E"/>
    <w:lvl w:ilvl="0" w:tplc="FFFFFFFF">
      <w:start w:val="1"/>
      <w:numFmt w:val="decimal"/>
      <w:suff w:val="space"/>
      <w:lvlText w:val="%1."/>
      <w:lvlJc w:val="left"/>
      <w:pPr>
        <w:ind w:left="825" w:hanging="400"/>
      </w:pPr>
      <w:rPr>
        <w:rFonts w:ascii="맑은 고딕" w:eastAsia="맑은 고딕" w:hAnsi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342" w:hanging="400"/>
      </w:pPr>
    </w:lvl>
    <w:lvl w:ilvl="2" w:tplc="0409001B" w:tentative="1">
      <w:start w:val="1"/>
      <w:numFmt w:val="lowerRoman"/>
      <w:lvlText w:val="%3."/>
      <w:lvlJc w:val="right"/>
      <w:pPr>
        <w:ind w:left="1742" w:hanging="400"/>
      </w:pPr>
    </w:lvl>
    <w:lvl w:ilvl="3" w:tplc="0409000F" w:tentative="1">
      <w:start w:val="1"/>
      <w:numFmt w:val="decimal"/>
      <w:lvlText w:val="%4."/>
      <w:lvlJc w:val="left"/>
      <w:pPr>
        <w:ind w:left="2142" w:hanging="400"/>
      </w:pPr>
    </w:lvl>
    <w:lvl w:ilvl="4" w:tplc="04090019" w:tentative="1">
      <w:start w:val="1"/>
      <w:numFmt w:val="upperLetter"/>
      <w:lvlText w:val="%5."/>
      <w:lvlJc w:val="left"/>
      <w:pPr>
        <w:ind w:left="2542" w:hanging="400"/>
      </w:pPr>
    </w:lvl>
    <w:lvl w:ilvl="5" w:tplc="0409001B" w:tentative="1">
      <w:start w:val="1"/>
      <w:numFmt w:val="lowerRoman"/>
      <w:lvlText w:val="%6."/>
      <w:lvlJc w:val="right"/>
      <w:pPr>
        <w:ind w:left="2942" w:hanging="400"/>
      </w:pPr>
    </w:lvl>
    <w:lvl w:ilvl="6" w:tplc="0409000F" w:tentative="1">
      <w:start w:val="1"/>
      <w:numFmt w:val="decimal"/>
      <w:lvlText w:val="%7."/>
      <w:lvlJc w:val="left"/>
      <w:pPr>
        <w:ind w:left="3342" w:hanging="400"/>
      </w:pPr>
    </w:lvl>
    <w:lvl w:ilvl="7" w:tplc="04090019" w:tentative="1">
      <w:start w:val="1"/>
      <w:numFmt w:val="upperLetter"/>
      <w:lvlText w:val="%8."/>
      <w:lvlJc w:val="left"/>
      <w:pPr>
        <w:ind w:left="3742" w:hanging="400"/>
      </w:pPr>
    </w:lvl>
    <w:lvl w:ilvl="8" w:tplc="0409001B" w:tentative="1">
      <w:start w:val="1"/>
      <w:numFmt w:val="lowerRoman"/>
      <w:lvlText w:val="%9."/>
      <w:lvlJc w:val="right"/>
      <w:pPr>
        <w:ind w:left="4142" w:hanging="400"/>
      </w:pPr>
    </w:lvl>
  </w:abstractNum>
  <w:abstractNum w:abstractNumId="6" w15:restartNumberingAfterBreak="0">
    <w:nsid w:val="11714254"/>
    <w:multiLevelType w:val="hybridMultilevel"/>
    <w:tmpl w:val="CF28B85E"/>
    <w:lvl w:ilvl="0" w:tplc="FFFFFFFF">
      <w:start w:val="1"/>
      <w:numFmt w:val="decimal"/>
      <w:suff w:val="space"/>
      <w:lvlText w:val="%1."/>
      <w:lvlJc w:val="left"/>
      <w:pPr>
        <w:ind w:left="950" w:hanging="400"/>
      </w:pPr>
      <w:rPr>
        <w:rFonts w:ascii="맑은 고딕" w:eastAsia="맑은 고딕" w:hAnsi="맑은 고딕" w:hint="eastAsia"/>
      </w:rPr>
    </w:lvl>
    <w:lvl w:ilvl="1" w:tplc="2E3C25B0">
      <w:start w:val="1"/>
      <w:numFmt w:val="upperLetter"/>
      <w:suff w:val="space"/>
      <w:lvlText w:val="%2."/>
      <w:lvlJc w:val="left"/>
      <w:pPr>
        <w:ind w:left="1467" w:hanging="40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867" w:hanging="400"/>
      </w:pPr>
    </w:lvl>
    <w:lvl w:ilvl="3" w:tplc="0409000F" w:tentative="1">
      <w:start w:val="1"/>
      <w:numFmt w:val="decimal"/>
      <w:lvlText w:val="%4."/>
      <w:lvlJc w:val="left"/>
      <w:pPr>
        <w:ind w:left="2267" w:hanging="400"/>
      </w:pPr>
    </w:lvl>
    <w:lvl w:ilvl="4" w:tplc="04090019" w:tentative="1">
      <w:start w:val="1"/>
      <w:numFmt w:val="upperLetter"/>
      <w:lvlText w:val="%5."/>
      <w:lvlJc w:val="left"/>
      <w:pPr>
        <w:ind w:left="2667" w:hanging="400"/>
      </w:pPr>
    </w:lvl>
    <w:lvl w:ilvl="5" w:tplc="0409001B" w:tentative="1">
      <w:start w:val="1"/>
      <w:numFmt w:val="lowerRoman"/>
      <w:lvlText w:val="%6."/>
      <w:lvlJc w:val="right"/>
      <w:pPr>
        <w:ind w:left="3067" w:hanging="400"/>
      </w:pPr>
    </w:lvl>
    <w:lvl w:ilvl="6" w:tplc="0409000F" w:tentative="1">
      <w:start w:val="1"/>
      <w:numFmt w:val="decimal"/>
      <w:lvlText w:val="%7."/>
      <w:lvlJc w:val="left"/>
      <w:pPr>
        <w:ind w:left="3467" w:hanging="400"/>
      </w:pPr>
    </w:lvl>
    <w:lvl w:ilvl="7" w:tplc="04090019" w:tentative="1">
      <w:start w:val="1"/>
      <w:numFmt w:val="upperLetter"/>
      <w:lvlText w:val="%8."/>
      <w:lvlJc w:val="left"/>
      <w:pPr>
        <w:ind w:left="3867" w:hanging="400"/>
      </w:pPr>
    </w:lvl>
    <w:lvl w:ilvl="8" w:tplc="0409001B" w:tentative="1">
      <w:start w:val="1"/>
      <w:numFmt w:val="lowerRoman"/>
      <w:lvlText w:val="%9."/>
      <w:lvlJc w:val="right"/>
      <w:pPr>
        <w:ind w:left="4267" w:hanging="400"/>
      </w:pPr>
    </w:lvl>
  </w:abstractNum>
  <w:abstractNum w:abstractNumId="7" w15:restartNumberingAfterBreak="0">
    <w:nsid w:val="179261CC"/>
    <w:multiLevelType w:val="hybridMultilevel"/>
    <w:tmpl w:val="41642E96"/>
    <w:lvl w:ilvl="0" w:tplc="B7F252B6">
      <w:start w:val="1"/>
      <w:numFmt w:val="decimal"/>
      <w:suff w:val="space"/>
      <w:lvlText w:val="%1."/>
      <w:lvlJc w:val="left"/>
      <w:pPr>
        <w:ind w:left="967" w:hanging="400"/>
      </w:pPr>
      <w:rPr>
        <w:rFonts w:ascii="맑은 고딕" w:eastAsia="맑은 고딕" w:hAnsi="맑은 고딕" w:hint="eastAsia"/>
      </w:rPr>
    </w:lvl>
    <w:lvl w:ilvl="1" w:tplc="0742B4B6">
      <w:start w:val="1"/>
      <w:numFmt w:val="upperLetter"/>
      <w:suff w:val="space"/>
      <w:lvlText w:val="%2."/>
      <w:lvlJc w:val="left"/>
      <w:pPr>
        <w:ind w:left="967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767" w:hanging="400"/>
      </w:pPr>
    </w:lvl>
    <w:lvl w:ilvl="3" w:tplc="0409000F" w:tentative="1">
      <w:start w:val="1"/>
      <w:numFmt w:val="decimal"/>
      <w:lvlText w:val="%4."/>
      <w:lvlJc w:val="left"/>
      <w:pPr>
        <w:ind w:left="2167" w:hanging="400"/>
      </w:pPr>
    </w:lvl>
    <w:lvl w:ilvl="4" w:tplc="04090019" w:tentative="1">
      <w:start w:val="1"/>
      <w:numFmt w:val="upperLetter"/>
      <w:lvlText w:val="%5."/>
      <w:lvlJc w:val="left"/>
      <w:pPr>
        <w:ind w:left="2567" w:hanging="400"/>
      </w:pPr>
    </w:lvl>
    <w:lvl w:ilvl="5" w:tplc="0409001B" w:tentative="1">
      <w:start w:val="1"/>
      <w:numFmt w:val="lowerRoman"/>
      <w:lvlText w:val="%6."/>
      <w:lvlJc w:val="right"/>
      <w:pPr>
        <w:ind w:left="2967" w:hanging="400"/>
      </w:pPr>
    </w:lvl>
    <w:lvl w:ilvl="6" w:tplc="0409000F" w:tentative="1">
      <w:start w:val="1"/>
      <w:numFmt w:val="decimal"/>
      <w:lvlText w:val="%7."/>
      <w:lvlJc w:val="left"/>
      <w:pPr>
        <w:ind w:left="3367" w:hanging="400"/>
      </w:pPr>
    </w:lvl>
    <w:lvl w:ilvl="7" w:tplc="04090019" w:tentative="1">
      <w:start w:val="1"/>
      <w:numFmt w:val="upperLetter"/>
      <w:lvlText w:val="%8."/>
      <w:lvlJc w:val="left"/>
      <w:pPr>
        <w:ind w:left="3767" w:hanging="400"/>
      </w:pPr>
    </w:lvl>
    <w:lvl w:ilvl="8" w:tplc="0409001B" w:tentative="1">
      <w:start w:val="1"/>
      <w:numFmt w:val="lowerRoman"/>
      <w:lvlText w:val="%9."/>
      <w:lvlJc w:val="right"/>
      <w:pPr>
        <w:ind w:left="4167" w:hanging="400"/>
      </w:pPr>
    </w:lvl>
  </w:abstractNum>
  <w:abstractNum w:abstractNumId="8" w15:restartNumberingAfterBreak="0">
    <w:nsid w:val="190346EF"/>
    <w:multiLevelType w:val="hybridMultilevel"/>
    <w:tmpl w:val="D158A168"/>
    <w:lvl w:ilvl="0" w:tplc="7DB6377E">
      <w:start w:val="1"/>
      <w:numFmt w:val="decimal"/>
      <w:suff w:val="space"/>
      <w:lvlText w:val="%1."/>
      <w:lvlJc w:val="left"/>
      <w:pPr>
        <w:ind w:left="1306" w:hanging="400"/>
      </w:pPr>
      <w:rPr>
        <w:rFonts w:eastAsia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137008"/>
    <w:multiLevelType w:val="multilevel"/>
    <w:tmpl w:val="8F0E8E40"/>
    <w:numStyleLink w:val="1"/>
  </w:abstractNum>
  <w:abstractNum w:abstractNumId="10" w15:restartNumberingAfterBreak="0">
    <w:nsid w:val="22E324BB"/>
    <w:multiLevelType w:val="hybridMultilevel"/>
    <w:tmpl w:val="41642E96"/>
    <w:lvl w:ilvl="0" w:tplc="FFFFFFFF">
      <w:start w:val="1"/>
      <w:numFmt w:val="decimal"/>
      <w:suff w:val="space"/>
      <w:lvlText w:val="%1."/>
      <w:lvlJc w:val="left"/>
      <w:pPr>
        <w:ind w:left="683" w:hanging="400"/>
      </w:pPr>
      <w:rPr>
        <w:rFonts w:ascii="맑은 고딕" w:eastAsia="맑은 고딕" w:hAnsi="맑은 고딕" w:hint="eastAsia"/>
      </w:rPr>
    </w:lvl>
    <w:lvl w:ilvl="1" w:tplc="FFFFFFFF">
      <w:start w:val="1"/>
      <w:numFmt w:val="upperLetter"/>
      <w:suff w:val="space"/>
      <w:lvlText w:val="%2."/>
      <w:lvlJc w:val="left"/>
      <w:pPr>
        <w:ind w:left="825" w:hanging="40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83" w:hanging="400"/>
      </w:pPr>
    </w:lvl>
    <w:lvl w:ilvl="3" w:tplc="FFFFFFFF" w:tentative="1">
      <w:start w:val="1"/>
      <w:numFmt w:val="decimal"/>
      <w:lvlText w:val="%4."/>
      <w:lvlJc w:val="left"/>
      <w:pPr>
        <w:ind w:left="1883" w:hanging="400"/>
      </w:pPr>
    </w:lvl>
    <w:lvl w:ilvl="4" w:tplc="FFFFFFFF" w:tentative="1">
      <w:start w:val="1"/>
      <w:numFmt w:val="upperLetter"/>
      <w:lvlText w:val="%5."/>
      <w:lvlJc w:val="left"/>
      <w:pPr>
        <w:ind w:left="2283" w:hanging="400"/>
      </w:pPr>
    </w:lvl>
    <w:lvl w:ilvl="5" w:tplc="FFFFFFFF" w:tentative="1">
      <w:start w:val="1"/>
      <w:numFmt w:val="lowerRoman"/>
      <w:lvlText w:val="%6."/>
      <w:lvlJc w:val="right"/>
      <w:pPr>
        <w:ind w:left="2683" w:hanging="400"/>
      </w:pPr>
    </w:lvl>
    <w:lvl w:ilvl="6" w:tplc="FFFFFFFF" w:tentative="1">
      <w:start w:val="1"/>
      <w:numFmt w:val="decimal"/>
      <w:lvlText w:val="%7."/>
      <w:lvlJc w:val="left"/>
      <w:pPr>
        <w:ind w:left="3083" w:hanging="400"/>
      </w:pPr>
    </w:lvl>
    <w:lvl w:ilvl="7" w:tplc="FFFFFFFF" w:tentative="1">
      <w:start w:val="1"/>
      <w:numFmt w:val="upperLetter"/>
      <w:lvlText w:val="%8."/>
      <w:lvlJc w:val="left"/>
      <w:pPr>
        <w:ind w:left="3483" w:hanging="400"/>
      </w:pPr>
    </w:lvl>
    <w:lvl w:ilvl="8" w:tplc="FFFFFFFF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1" w15:restartNumberingAfterBreak="0">
    <w:nsid w:val="258B1050"/>
    <w:multiLevelType w:val="hybridMultilevel"/>
    <w:tmpl w:val="A37AE888"/>
    <w:lvl w:ilvl="0" w:tplc="6A583DB4">
      <w:start w:val="1"/>
      <w:numFmt w:val="bullet"/>
      <w:lvlText w:val=""/>
      <w:lvlJc w:val="left"/>
      <w:pPr>
        <w:ind w:left="7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03F25FB"/>
    <w:multiLevelType w:val="singleLevel"/>
    <w:tmpl w:val="A766A832"/>
    <w:lvl w:ilvl="0">
      <w:start w:val="1"/>
      <w:numFmt w:val="bullet"/>
      <w:suff w:val="space"/>
      <w:lvlText w:val="-"/>
      <w:lvlJc w:val="left"/>
      <w:pPr>
        <w:ind w:left="284" w:hanging="267"/>
      </w:pPr>
      <w:rPr>
        <w:rFonts w:ascii="맑은 고딕" w:eastAsia="맑은 고딕" w:hAnsi="맑은 고딕" w:hint="eastAsia"/>
        <w:b w:val="0"/>
        <w:i w:val="0"/>
        <w:color w:val="auto"/>
        <w:sz w:val="20"/>
      </w:rPr>
    </w:lvl>
  </w:abstractNum>
  <w:abstractNum w:abstractNumId="13" w15:restartNumberingAfterBreak="0">
    <w:nsid w:val="306C64F2"/>
    <w:multiLevelType w:val="hybridMultilevel"/>
    <w:tmpl w:val="41642E96"/>
    <w:lvl w:ilvl="0" w:tplc="FFFFFFFF">
      <w:start w:val="1"/>
      <w:numFmt w:val="decimal"/>
      <w:suff w:val="space"/>
      <w:lvlText w:val="%1."/>
      <w:lvlJc w:val="left"/>
      <w:pPr>
        <w:ind w:left="683" w:hanging="400"/>
      </w:pPr>
      <w:rPr>
        <w:rFonts w:ascii="맑은 고딕" w:eastAsia="맑은 고딕" w:hAnsi="맑은 고딕" w:hint="eastAsia"/>
      </w:rPr>
    </w:lvl>
    <w:lvl w:ilvl="1" w:tplc="FFFFFFFF">
      <w:start w:val="1"/>
      <w:numFmt w:val="upperLetter"/>
      <w:suff w:val="space"/>
      <w:lvlText w:val="%2."/>
      <w:lvlJc w:val="left"/>
      <w:pPr>
        <w:ind w:left="967" w:hanging="40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ind w:left="1483" w:hanging="400"/>
      </w:pPr>
    </w:lvl>
    <w:lvl w:ilvl="3" w:tplc="FFFFFFFF" w:tentative="1">
      <w:start w:val="1"/>
      <w:numFmt w:val="decimal"/>
      <w:lvlText w:val="%4."/>
      <w:lvlJc w:val="left"/>
      <w:pPr>
        <w:ind w:left="1883" w:hanging="400"/>
      </w:pPr>
    </w:lvl>
    <w:lvl w:ilvl="4" w:tplc="FFFFFFFF" w:tentative="1">
      <w:start w:val="1"/>
      <w:numFmt w:val="upperLetter"/>
      <w:lvlText w:val="%5."/>
      <w:lvlJc w:val="left"/>
      <w:pPr>
        <w:ind w:left="2283" w:hanging="400"/>
      </w:pPr>
    </w:lvl>
    <w:lvl w:ilvl="5" w:tplc="FFFFFFFF" w:tentative="1">
      <w:start w:val="1"/>
      <w:numFmt w:val="lowerRoman"/>
      <w:lvlText w:val="%6."/>
      <w:lvlJc w:val="right"/>
      <w:pPr>
        <w:ind w:left="2683" w:hanging="400"/>
      </w:pPr>
    </w:lvl>
    <w:lvl w:ilvl="6" w:tplc="FFFFFFFF" w:tentative="1">
      <w:start w:val="1"/>
      <w:numFmt w:val="decimal"/>
      <w:lvlText w:val="%7."/>
      <w:lvlJc w:val="left"/>
      <w:pPr>
        <w:ind w:left="3083" w:hanging="400"/>
      </w:pPr>
    </w:lvl>
    <w:lvl w:ilvl="7" w:tplc="FFFFFFFF" w:tentative="1">
      <w:start w:val="1"/>
      <w:numFmt w:val="upperLetter"/>
      <w:lvlText w:val="%8."/>
      <w:lvlJc w:val="left"/>
      <w:pPr>
        <w:ind w:left="3483" w:hanging="400"/>
      </w:pPr>
    </w:lvl>
    <w:lvl w:ilvl="8" w:tplc="FFFFFFFF" w:tentative="1">
      <w:start w:val="1"/>
      <w:numFmt w:val="lowerRoman"/>
      <w:lvlText w:val="%9."/>
      <w:lvlJc w:val="right"/>
      <w:pPr>
        <w:ind w:left="3883" w:hanging="400"/>
      </w:pPr>
    </w:lvl>
  </w:abstractNum>
  <w:abstractNum w:abstractNumId="14" w15:restartNumberingAfterBreak="0">
    <w:nsid w:val="32F362E1"/>
    <w:multiLevelType w:val="hybridMultilevel"/>
    <w:tmpl w:val="53BCA47E"/>
    <w:lvl w:ilvl="0" w:tplc="607CF902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5" w15:restartNumberingAfterBreak="0">
    <w:nsid w:val="33DE1057"/>
    <w:multiLevelType w:val="hybridMultilevel"/>
    <w:tmpl w:val="D7985CD4"/>
    <w:lvl w:ilvl="0" w:tplc="F824335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7574247"/>
    <w:multiLevelType w:val="multilevel"/>
    <w:tmpl w:val="8DD257FC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ascii="맑은 고딕" w:eastAsia="맑은 고딕" w:hAnsi="맑은 고딕" w:cs="바탕" w:hint="eastAsia"/>
      </w:rPr>
    </w:lvl>
    <w:lvl w:ilvl="1">
      <w:start w:val="2"/>
      <w:numFmt w:val="decimal"/>
      <w:suff w:val="space"/>
      <w:lvlText w:val="%2-%1."/>
      <w:lvlJc w:val="left"/>
      <w:pPr>
        <w:ind w:left="684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826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67" w:hanging="283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17" w15:restartNumberingAfterBreak="0">
    <w:nsid w:val="3F2C320E"/>
    <w:multiLevelType w:val="multilevel"/>
    <w:tmpl w:val="8F0E8E40"/>
    <w:numStyleLink w:val="1"/>
  </w:abstractNum>
  <w:abstractNum w:abstractNumId="18" w15:restartNumberingAfterBreak="0">
    <w:nsid w:val="47670CFE"/>
    <w:multiLevelType w:val="hybridMultilevel"/>
    <w:tmpl w:val="0C8EE150"/>
    <w:lvl w:ilvl="0" w:tplc="8416BCF2">
      <w:start w:val="1"/>
      <w:numFmt w:val="bullet"/>
      <w:lvlText w:val=""/>
      <w:lvlJc w:val="left"/>
      <w:pPr>
        <w:ind w:left="7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A915228"/>
    <w:multiLevelType w:val="hybridMultilevel"/>
    <w:tmpl w:val="E940F44A"/>
    <w:lvl w:ilvl="0" w:tplc="3E465B38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 w15:restartNumberingAfterBreak="0">
    <w:nsid w:val="51211DC2"/>
    <w:multiLevelType w:val="hybridMultilevel"/>
    <w:tmpl w:val="0A9C5D90"/>
    <w:lvl w:ilvl="0" w:tplc="FFFFFFFF">
      <w:start w:val="1"/>
      <w:numFmt w:val="decimal"/>
      <w:suff w:val="space"/>
      <w:lvlText w:val="%1."/>
      <w:lvlJc w:val="left"/>
      <w:pPr>
        <w:ind w:left="1306" w:hanging="400"/>
      </w:pPr>
      <w:rPr>
        <w:rFonts w:eastAsia="맑은 고딕" w:hint="eastAsia"/>
      </w:rPr>
    </w:lvl>
    <w:lvl w:ilvl="1" w:tplc="D10680EA">
      <w:start w:val="1"/>
      <w:numFmt w:val="upperLetter"/>
      <w:suff w:val="space"/>
      <w:lvlText w:val="%2."/>
      <w:lvlJc w:val="left"/>
      <w:pPr>
        <w:ind w:left="1200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370466D"/>
    <w:multiLevelType w:val="multilevel"/>
    <w:tmpl w:val="8F0E8E40"/>
    <w:numStyleLink w:val="1"/>
  </w:abstractNum>
  <w:abstractNum w:abstractNumId="22" w15:restartNumberingAfterBreak="0">
    <w:nsid w:val="56A012B8"/>
    <w:multiLevelType w:val="multilevel"/>
    <w:tmpl w:val="8F0E8E40"/>
    <w:numStyleLink w:val="1"/>
  </w:abstractNum>
  <w:abstractNum w:abstractNumId="23" w15:restartNumberingAfterBreak="0">
    <w:nsid w:val="5A4A1EBB"/>
    <w:multiLevelType w:val="hybridMultilevel"/>
    <w:tmpl w:val="7D689C64"/>
    <w:lvl w:ilvl="0" w:tplc="D9342446">
      <w:start w:val="1"/>
      <w:numFmt w:val="bullet"/>
      <w:lvlText w:val="Ø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1887A35"/>
    <w:multiLevelType w:val="multilevel"/>
    <w:tmpl w:val="AB84850E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-%1."/>
      <w:lvlJc w:val="left"/>
      <w:pPr>
        <w:ind w:left="684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25" w15:restartNumberingAfterBreak="0">
    <w:nsid w:val="62581704"/>
    <w:multiLevelType w:val="multilevel"/>
    <w:tmpl w:val="8F0E8E40"/>
    <w:numStyleLink w:val="1"/>
  </w:abstractNum>
  <w:abstractNum w:abstractNumId="26" w15:restartNumberingAfterBreak="0">
    <w:nsid w:val="63EF218E"/>
    <w:multiLevelType w:val="multilevel"/>
    <w:tmpl w:val="8F0E8E40"/>
    <w:numStyleLink w:val="1"/>
  </w:abstractNum>
  <w:abstractNum w:abstractNumId="27" w15:restartNumberingAfterBreak="0">
    <w:nsid w:val="6765629A"/>
    <w:multiLevelType w:val="hybridMultilevel"/>
    <w:tmpl w:val="21B6BBC4"/>
    <w:lvl w:ilvl="0" w:tplc="FC1422A8">
      <w:start w:val="1"/>
      <w:numFmt w:val="decimal"/>
      <w:suff w:val="space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9" w:hanging="400"/>
      </w:pPr>
    </w:lvl>
    <w:lvl w:ilvl="2" w:tplc="0409001B" w:tentative="1">
      <w:start w:val="1"/>
      <w:numFmt w:val="lowerRoman"/>
      <w:lvlText w:val="%3."/>
      <w:lvlJc w:val="right"/>
      <w:pPr>
        <w:ind w:left="2009" w:hanging="400"/>
      </w:pPr>
    </w:lvl>
    <w:lvl w:ilvl="3" w:tplc="0409000F" w:tentative="1">
      <w:start w:val="1"/>
      <w:numFmt w:val="decimal"/>
      <w:lvlText w:val="%4."/>
      <w:lvlJc w:val="left"/>
      <w:pPr>
        <w:ind w:left="2409" w:hanging="400"/>
      </w:pPr>
    </w:lvl>
    <w:lvl w:ilvl="4" w:tplc="04090019" w:tentative="1">
      <w:start w:val="1"/>
      <w:numFmt w:val="upperLetter"/>
      <w:lvlText w:val="%5."/>
      <w:lvlJc w:val="left"/>
      <w:pPr>
        <w:ind w:left="2809" w:hanging="400"/>
      </w:pPr>
    </w:lvl>
    <w:lvl w:ilvl="5" w:tplc="0409001B" w:tentative="1">
      <w:start w:val="1"/>
      <w:numFmt w:val="lowerRoman"/>
      <w:lvlText w:val="%6."/>
      <w:lvlJc w:val="right"/>
      <w:pPr>
        <w:ind w:left="3209" w:hanging="400"/>
      </w:pPr>
    </w:lvl>
    <w:lvl w:ilvl="6" w:tplc="0409000F" w:tentative="1">
      <w:start w:val="1"/>
      <w:numFmt w:val="decimal"/>
      <w:lvlText w:val="%7."/>
      <w:lvlJc w:val="left"/>
      <w:pPr>
        <w:ind w:left="3609" w:hanging="400"/>
      </w:pPr>
    </w:lvl>
    <w:lvl w:ilvl="7" w:tplc="04090019" w:tentative="1">
      <w:start w:val="1"/>
      <w:numFmt w:val="upperLetter"/>
      <w:lvlText w:val="%8."/>
      <w:lvlJc w:val="left"/>
      <w:pPr>
        <w:ind w:left="4009" w:hanging="400"/>
      </w:pPr>
    </w:lvl>
    <w:lvl w:ilvl="8" w:tplc="0409001B" w:tentative="1">
      <w:start w:val="1"/>
      <w:numFmt w:val="lowerRoman"/>
      <w:lvlText w:val="%9."/>
      <w:lvlJc w:val="right"/>
      <w:pPr>
        <w:ind w:left="4409" w:hanging="400"/>
      </w:pPr>
    </w:lvl>
  </w:abstractNum>
  <w:abstractNum w:abstractNumId="28" w15:restartNumberingAfterBreak="0">
    <w:nsid w:val="692467AB"/>
    <w:multiLevelType w:val="multilevel"/>
    <w:tmpl w:val="560208EA"/>
    <w:lvl w:ilvl="0">
      <w:start w:val="1"/>
      <w:numFmt w:val="decimal"/>
      <w:suff w:val="space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29" w15:restartNumberingAfterBreak="0">
    <w:nsid w:val="6AA345AE"/>
    <w:multiLevelType w:val="multilevel"/>
    <w:tmpl w:val="8F0E8E40"/>
    <w:numStyleLink w:val="1"/>
  </w:abstractNum>
  <w:abstractNum w:abstractNumId="30" w15:restartNumberingAfterBreak="0">
    <w:nsid w:val="6AD94EC5"/>
    <w:multiLevelType w:val="hybridMultilevel"/>
    <w:tmpl w:val="239A1C1A"/>
    <w:lvl w:ilvl="0" w:tplc="D9342446">
      <w:start w:val="1"/>
      <w:numFmt w:val="bullet"/>
      <w:lvlText w:val="Ø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6AFA37A7"/>
    <w:multiLevelType w:val="hybridMultilevel"/>
    <w:tmpl w:val="667877EC"/>
    <w:lvl w:ilvl="0" w:tplc="FFFFFFFF">
      <w:start w:val="1"/>
      <w:numFmt w:val="decimal"/>
      <w:suff w:val="space"/>
      <w:lvlText w:val="%1."/>
      <w:lvlJc w:val="left"/>
      <w:pPr>
        <w:ind w:left="1306" w:hanging="400"/>
      </w:pPr>
      <w:rPr>
        <w:rFonts w:ascii="맑은 고딕" w:eastAsia="맑은 고딕" w:hAnsi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823" w:hanging="400"/>
      </w:pPr>
    </w:lvl>
    <w:lvl w:ilvl="2" w:tplc="0409001B" w:tentative="1">
      <w:start w:val="1"/>
      <w:numFmt w:val="lowerRoman"/>
      <w:lvlText w:val="%3."/>
      <w:lvlJc w:val="right"/>
      <w:pPr>
        <w:ind w:left="2223" w:hanging="400"/>
      </w:pPr>
    </w:lvl>
    <w:lvl w:ilvl="3" w:tplc="0409000F" w:tentative="1">
      <w:start w:val="1"/>
      <w:numFmt w:val="decimal"/>
      <w:lvlText w:val="%4."/>
      <w:lvlJc w:val="left"/>
      <w:pPr>
        <w:ind w:left="2623" w:hanging="400"/>
      </w:pPr>
    </w:lvl>
    <w:lvl w:ilvl="4" w:tplc="04090019" w:tentative="1">
      <w:start w:val="1"/>
      <w:numFmt w:val="upperLetter"/>
      <w:lvlText w:val="%5."/>
      <w:lvlJc w:val="left"/>
      <w:pPr>
        <w:ind w:left="3023" w:hanging="400"/>
      </w:pPr>
    </w:lvl>
    <w:lvl w:ilvl="5" w:tplc="0409001B" w:tentative="1">
      <w:start w:val="1"/>
      <w:numFmt w:val="lowerRoman"/>
      <w:lvlText w:val="%6."/>
      <w:lvlJc w:val="right"/>
      <w:pPr>
        <w:ind w:left="3423" w:hanging="400"/>
      </w:pPr>
    </w:lvl>
    <w:lvl w:ilvl="6" w:tplc="0409000F" w:tentative="1">
      <w:start w:val="1"/>
      <w:numFmt w:val="decimal"/>
      <w:lvlText w:val="%7."/>
      <w:lvlJc w:val="left"/>
      <w:pPr>
        <w:ind w:left="3823" w:hanging="400"/>
      </w:pPr>
    </w:lvl>
    <w:lvl w:ilvl="7" w:tplc="04090019" w:tentative="1">
      <w:start w:val="1"/>
      <w:numFmt w:val="upperLetter"/>
      <w:lvlText w:val="%8."/>
      <w:lvlJc w:val="left"/>
      <w:pPr>
        <w:ind w:left="4223" w:hanging="400"/>
      </w:pPr>
    </w:lvl>
    <w:lvl w:ilvl="8" w:tplc="0409001B" w:tentative="1">
      <w:start w:val="1"/>
      <w:numFmt w:val="lowerRoman"/>
      <w:lvlText w:val="%9."/>
      <w:lvlJc w:val="right"/>
      <w:pPr>
        <w:ind w:left="4623" w:hanging="400"/>
      </w:pPr>
    </w:lvl>
  </w:abstractNum>
  <w:abstractNum w:abstractNumId="32" w15:restartNumberingAfterBreak="0">
    <w:nsid w:val="6B4514E2"/>
    <w:multiLevelType w:val="hybridMultilevel"/>
    <w:tmpl w:val="DE26EB84"/>
    <w:lvl w:ilvl="0" w:tplc="F34E9A40">
      <w:start w:val="1"/>
      <w:numFmt w:val="decimal"/>
      <w:suff w:val="space"/>
      <w:lvlText w:val="%1."/>
      <w:lvlJc w:val="left"/>
      <w:pPr>
        <w:ind w:left="1306" w:hanging="400"/>
      </w:pPr>
      <w:rPr>
        <w:rFonts w:ascii="맑은 고딕" w:eastAsia="맑은 고딕" w:hAnsi="맑은 고딕" w:hint="eastAsia"/>
      </w:rPr>
    </w:lvl>
    <w:lvl w:ilvl="1" w:tplc="9B3E086E">
      <w:start w:val="1"/>
      <w:numFmt w:val="upperLetter"/>
      <w:suff w:val="space"/>
      <w:lvlText w:val="%2."/>
      <w:lvlJc w:val="left"/>
      <w:pPr>
        <w:ind w:left="541" w:hanging="400"/>
      </w:pPr>
      <w:rPr>
        <w:rFonts w:hint="eastAsia"/>
      </w:rPr>
    </w:lvl>
    <w:lvl w:ilvl="2" w:tplc="76482890">
      <w:start w:val="1"/>
      <w:numFmt w:val="lowerRoman"/>
      <w:suff w:val="space"/>
      <w:lvlText w:val="%3."/>
      <w:lvlJc w:val="right"/>
      <w:pPr>
        <w:ind w:left="1600" w:hanging="40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0CB5F12"/>
    <w:multiLevelType w:val="hybridMultilevel"/>
    <w:tmpl w:val="DB1E8BFA"/>
    <w:lvl w:ilvl="0" w:tplc="6AB29FBA">
      <w:start w:val="1"/>
      <w:numFmt w:val="decimal"/>
      <w:suff w:val="space"/>
      <w:lvlText w:val="%1.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 w15:restartNumberingAfterBreak="0">
    <w:nsid w:val="764A4366"/>
    <w:multiLevelType w:val="hybridMultilevel"/>
    <w:tmpl w:val="AA4EFB26"/>
    <w:lvl w:ilvl="0" w:tplc="5232D9E8">
      <w:start w:val="1"/>
      <w:numFmt w:val="bullet"/>
      <w:lvlText w:val="┗"/>
      <w:lvlJc w:val="left"/>
      <w:pPr>
        <w:ind w:left="800" w:hanging="400"/>
      </w:pPr>
      <w:rPr>
        <w:rFonts w:ascii="맑은 고딕" w:eastAsia="맑은 고딕" w:hAnsi="맑은 고딕" w:hint="eastAsia"/>
        <w:b w:val="0"/>
        <w:i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97E23DB"/>
    <w:multiLevelType w:val="multilevel"/>
    <w:tmpl w:val="8F0E8E40"/>
    <w:numStyleLink w:val="1"/>
  </w:abstractNum>
  <w:abstractNum w:abstractNumId="36" w15:restartNumberingAfterBreak="0">
    <w:nsid w:val="7DB02313"/>
    <w:multiLevelType w:val="hybridMultilevel"/>
    <w:tmpl w:val="E1309F84"/>
    <w:lvl w:ilvl="0" w:tplc="C4625E3A">
      <w:start w:val="1"/>
      <w:numFmt w:val="decimal"/>
      <w:suff w:val="space"/>
      <w:lvlText w:val="%1."/>
      <w:lvlJc w:val="left"/>
      <w:pPr>
        <w:ind w:left="683" w:hanging="400"/>
      </w:pPr>
      <w:rPr>
        <w:rFonts w:eastAsia="맑은 고딕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461338213">
    <w:abstractNumId w:val="1"/>
  </w:num>
  <w:num w:numId="2" w16cid:durableId="1992757802">
    <w:abstractNumId w:val="28"/>
  </w:num>
  <w:num w:numId="3" w16cid:durableId="905845665">
    <w:abstractNumId w:val="0"/>
  </w:num>
  <w:num w:numId="4" w16cid:durableId="1891920568">
    <w:abstractNumId w:val="19"/>
  </w:num>
  <w:num w:numId="5" w16cid:durableId="1391615333">
    <w:abstractNumId w:val="14"/>
  </w:num>
  <w:num w:numId="6" w16cid:durableId="1643119520">
    <w:abstractNumId w:val="24"/>
  </w:num>
  <w:num w:numId="7" w16cid:durableId="854418784">
    <w:abstractNumId w:val="16"/>
  </w:num>
  <w:num w:numId="8" w16cid:durableId="1735464530">
    <w:abstractNumId w:val="25"/>
  </w:num>
  <w:num w:numId="9" w16cid:durableId="2123956909">
    <w:abstractNumId w:val="33"/>
  </w:num>
  <w:num w:numId="10" w16cid:durableId="1993946002">
    <w:abstractNumId w:val="21"/>
  </w:num>
  <w:num w:numId="11" w16cid:durableId="1488521404">
    <w:abstractNumId w:val="11"/>
  </w:num>
  <w:num w:numId="12" w16cid:durableId="762729135">
    <w:abstractNumId w:val="18"/>
  </w:num>
  <w:num w:numId="13" w16cid:durableId="742603273">
    <w:abstractNumId w:val="12"/>
  </w:num>
  <w:num w:numId="14" w16cid:durableId="1863933983">
    <w:abstractNumId w:val="7"/>
  </w:num>
  <w:num w:numId="15" w16cid:durableId="379207546">
    <w:abstractNumId w:val="23"/>
  </w:num>
  <w:num w:numId="16" w16cid:durableId="2132936134">
    <w:abstractNumId w:val="9"/>
    <w:lvlOverride w:ilvl="0">
      <w:lvl w:ilvl="0">
        <w:start w:val="1"/>
        <w:numFmt w:val="bullet"/>
        <w:suff w:val="space"/>
        <w:lvlText w:val="◎"/>
        <w:lvlJc w:val="left"/>
        <w:pPr>
          <w:ind w:left="284" w:hanging="267"/>
        </w:pPr>
        <w:rPr>
          <w:rFonts w:ascii="맑은 고딕" w:eastAsia="맑은 고딕" w:hAnsi="맑은 고딕" w:hint="eastAsia"/>
          <w:b w:val="0"/>
          <w:i w:val="0"/>
          <w:color w:val="auto"/>
          <w:sz w:val="20"/>
        </w:rPr>
      </w:lvl>
    </w:lvlOverride>
    <w:lvlOverride w:ilvl="1">
      <w:lvl w:ilvl="1">
        <w:start w:val="1"/>
        <w:numFmt w:val="bullet"/>
        <w:suff w:val="space"/>
        <w:lvlText w:val="▷"/>
        <w:lvlJc w:val="left"/>
        <w:pPr>
          <w:ind w:left="692" w:hanging="267"/>
        </w:pPr>
        <w:rPr>
          <w:rFonts w:ascii="맑은 고딕" w:eastAsia="맑은 고딕" w:hAnsi="맑은 고딕" w:hint="eastAsia"/>
          <w:b w:val="0"/>
          <w:i w:val="0"/>
          <w:color w:val="auto"/>
          <w:sz w:val="20"/>
          <w:lang w:val="en-US"/>
        </w:rPr>
      </w:lvl>
    </w:lvlOverride>
  </w:num>
  <w:num w:numId="17" w16cid:durableId="1712919920">
    <w:abstractNumId w:val="4"/>
  </w:num>
  <w:num w:numId="18" w16cid:durableId="1406613474">
    <w:abstractNumId w:val="13"/>
  </w:num>
  <w:num w:numId="19" w16cid:durableId="7222090">
    <w:abstractNumId w:val="36"/>
  </w:num>
  <w:num w:numId="20" w16cid:durableId="1356888087">
    <w:abstractNumId w:val="10"/>
  </w:num>
  <w:num w:numId="21" w16cid:durableId="1004627781">
    <w:abstractNumId w:val="5"/>
  </w:num>
  <w:num w:numId="22" w16cid:durableId="283268842">
    <w:abstractNumId w:val="22"/>
  </w:num>
  <w:num w:numId="23" w16cid:durableId="100879460">
    <w:abstractNumId w:val="26"/>
  </w:num>
  <w:num w:numId="24" w16cid:durableId="1085803943">
    <w:abstractNumId w:val="30"/>
  </w:num>
  <w:num w:numId="25" w16cid:durableId="394280237">
    <w:abstractNumId w:val="2"/>
  </w:num>
  <w:num w:numId="26" w16cid:durableId="470099200">
    <w:abstractNumId w:val="27"/>
  </w:num>
  <w:num w:numId="27" w16cid:durableId="262610424">
    <w:abstractNumId w:val="29"/>
    <w:lvlOverride w:ilvl="0">
      <w:lvl w:ilvl="0">
        <w:start w:val="1"/>
        <w:numFmt w:val="bullet"/>
        <w:suff w:val="space"/>
        <w:lvlText w:val="◎"/>
        <w:lvlJc w:val="left"/>
        <w:pPr>
          <w:ind w:left="284" w:hanging="267"/>
        </w:pPr>
        <w:rPr>
          <w:rFonts w:ascii="맑은 고딕" w:eastAsia="맑은 고딕" w:hAnsi="맑은 고딕" w:hint="eastAsia"/>
          <w:b w:val="0"/>
          <w:i w:val="0"/>
          <w:color w:val="auto"/>
          <w:sz w:val="20"/>
        </w:rPr>
      </w:lvl>
    </w:lvlOverride>
  </w:num>
  <w:num w:numId="28" w16cid:durableId="2070153380">
    <w:abstractNumId w:val="17"/>
    <w:lvlOverride w:ilvl="0">
      <w:lvl w:ilvl="0">
        <w:start w:val="1"/>
        <w:numFmt w:val="bullet"/>
        <w:suff w:val="space"/>
        <w:lvlText w:val="◎"/>
        <w:lvlJc w:val="left"/>
        <w:pPr>
          <w:ind w:left="284" w:hanging="267"/>
        </w:pPr>
        <w:rPr>
          <w:rFonts w:ascii="맑은 고딕" w:eastAsia="맑은 고딕" w:hAnsi="맑은 고딕" w:hint="eastAsia"/>
          <w:b w:val="0"/>
          <w:i w:val="0"/>
          <w:color w:val="auto"/>
          <w:sz w:val="20"/>
        </w:rPr>
      </w:lvl>
    </w:lvlOverride>
  </w:num>
  <w:num w:numId="29" w16cid:durableId="1880849278">
    <w:abstractNumId w:val="31"/>
  </w:num>
  <w:num w:numId="30" w16cid:durableId="1890919205">
    <w:abstractNumId w:val="34"/>
  </w:num>
  <w:num w:numId="31" w16cid:durableId="1214535185">
    <w:abstractNumId w:val="6"/>
  </w:num>
  <w:num w:numId="32" w16cid:durableId="875049045">
    <w:abstractNumId w:val="32"/>
  </w:num>
  <w:num w:numId="33" w16cid:durableId="1811630205">
    <w:abstractNumId w:val="8"/>
  </w:num>
  <w:num w:numId="34" w16cid:durableId="100532872">
    <w:abstractNumId w:val="20"/>
  </w:num>
  <w:num w:numId="35" w16cid:durableId="1825003488">
    <w:abstractNumId w:val="35"/>
  </w:num>
  <w:num w:numId="36" w16cid:durableId="1505439062">
    <w:abstractNumId w:val="35"/>
  </w:num>
  <w:num w:numId="37" w16cid:durableId="1497260959">
    <w:abstractNumId w:val="3"/>
  </w:num>
  <w:num w:numId="38" w16cid:durableId="1742363143">
    <w:abstractNumId w:val="15"/>
  </w:num>
  <w:numIdMacAtCleanup w:val="3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박상현">
    <w15:presenceInfo w15:providerId="None" w15:userId="박상현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bordersDoNotSurroundHeader/>
  <w:bordersDoNotSurroundFooter/>
  <w:defaultTabStop w:val="84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F29"/>
    <w:rsid w:val="00000E6D"/>
    <w:rsid w:val="00002D50"/>
    <w:rsid w:val="0000408A"/>
    <w:rsid w:val="00004399"/>
    <w:rsid w:val="00005542"/>
    <w:rsid w:val="000066DF"/>
    <w:rsid w:val="00006BFA"/>
    <w:rsid w:val="00007D3C"/>
    <w:rsid w:val="00011A22"/>
    <w:rsid w:val="00012364"/>
    <w:rsid w:val="0001244E"/>
    <w:rsid w:val="0001318F"/>
    <w:rsid w:val="000135D2"/>
    <w:rsid w:val="00015095"/>
    <w:rsid w:val="000151A1"/>
    <w:rsid w:val="000156FE"/>
    <w:rsid w:val="00016465"/>
    <w:rsid w:val="00021206"/>
    <w:rsid w:val="00022F7F"/>
    <w:rsid w:val="00023CCE"/>
    <w:rsid w:val="00024ECE"/>
    <w:rsid w:val="0002501C"/>
    <w:rsid w:val="00026CAD"/>
    <w:rsid w:val="00030550"/>
    <w:rsid w:val="000306DD"/>
    <w:rsid w:val="00030993"/>
    <w:rsid w:val="00030AB6"/>
    <w:rsid w:val="00032349"/>
    <w:rsid w:val="0003350D"/>
    <w:rsid w:val="00034592"/>
    <w:rsid w:val="000366B4"/>
    <w:rsid w:val="00037451"/>
    <w:rsid w:val="000405B5"/>
    <w:rsid w:val="00040612"/>
    <w:rsid w:val="000414E9"/>
    <w:rsid w:val="000421F5"/>
    <w:rsid w:val="000427D4"/>
    <w:rsid w:val="0004294A"/>
    <w:rsid w:val="00043AA6"/>
    <w:rsid w:val="00045379"/>
    <w:rsid w:val="0004587B"/>
    <w:rsid w:val="00045A43"/>
    <w:rsid w:val="00045ED0"/>
    <w:rsid w:val="00050CE6"/>
    <w:rsid w:val="000513AE"/>
    <w:rsid w:val="000530A0"/>
    <w:rsid w:val="00053216"/>
    <w:rsid w:val="00053D10"/>
    <w:rsid w:val="00054313"/>
    <w:rsid w:val="0005439D"/>
    <w:rsid w:val="0005537C"/>
    <w:rsid w:val="0005537E"/>
    <w:rsid w:val="000562EE"/>
    <w:rsid w:val="00060565"/>
    <w:rsid w:val="0006314C"/>
    <w:rsid w:val="000636E3"/>
    <w:rsid w:val="00063BA5"/>
    <w:rsid w:val="00065787"/>
    <w:rsid w:val="00065F40"/>
    <w:rsid w:val="00066698"/>
    <w:rsid w:val="000673AA"/>
    <w:rsid w:val="00067665"/>
    <w:rsid w:val="00071369"/>
    <w:rsid w:val="00071A0F"/>
    <w:rsid w:val="0007338D"/>
    <w:rsid w:val="00074E98"/>
    <w:rsid w:val="0007572F"/>
    <w:rsid w:val="00076242"/>
    <w:rsid w:val="00080589"/>
    <w:rsid w:val="0008076C"/>
    <w:rsid w:val="00080C9B"/>
    <w:rsid w:val="000824F8"/>
    <w:rsid w:val="0008313D"/>
    <w:rsid w:val="000834B8"/>
    <w:rsid w:val="00084878"/>
    <w:rsid w:val="00084D1E"/>
    <w:rsid w:val="00087A61"/>
    <w:rsid w:val="00087D6A"/>
    <w:rsid w:val="00090631"/>
    <w:rsid w:val="0009064A"/>
    <w:rsid w:val="00091B4F"/>
    <w:rsid w:val="0009218A"/>
    <w:rsid w:val="000928E4"/>
    <w:rsid w:val="00092A17"/>
    <w:rsid w:val="00094AAA"/>
    <w:rsid w:val="00095A38"/>
    <w:rsid w:val="000969CA"/>
    <w:rsid w:val="000970FA"/>
    <w:rsid w:val="00097AA5"/>
    <w:rsid w:val="00097E33"/>
    <w:rsid w:val="000A0E6A"/>
    <w:rsid w:val="000A0FAA"/>
    <w:rsid w:val="000A19A8"/>
    <w:rsid w:val="000A3181"/>
    <w:rsid w:val="000A3BF6"/>
    <w:rsid w:val="000A3EB7"/>
    <w:rsid w:val="000A4B68"/>
    <w:rsid w:val="000A6426"/>
    <w:rsid w:val="000A6562"/>
    <w:rsid w:val="000A69BB"/>
    <w:rsid w:val="000A7A81"/>
    <w:rsid w:val="000B029F"/>
    <w:rsid w:val="000B0805"/>
    <w:rsid w:val="000B0E28"/>
    <w:rsid w:val="000B1CB6"/>
    <w:rsid w:val="000B1F70"/>
    <w:rsid w:val="000B2CEC"/>
    <w:rsid w:val="000B3275"/>
    <w:rsid w:val="000B37C0"/>
    <w:rsid w:val="000B3A66"/>
    <w:rsid w:val="000B4580"/>
    <w:rsid w:val="000B4AA6"/>
    <w:rsid w:val="000B5520"/>
    <w:rsid w:val="000B57A9"/>
    <w:rsid w:val="000B5C49"/>
    <w:rsid w:val="000B5D4B"/>
    <w:rsid w:val="000B6FEA"/>
    <w:rsid w:val="000B7844"/>
    <w:rsid w:val="000C037C"/>
    <w:rsid w:val="000C0891"/>
    <w:rsid w:val="000C218F"/>
    <w:rsid w:val="000C2F23"/>
    <w:rsid w:val="000C3B86"/>
    <w:rsid w:val="000C455C"/>
    <w:rsid w:val="000C6AB8"/>
    <w:rsid w:val="000C7135"/>
    <w:rsid w:val="000D028A"/>
    <w:rsid w:val="000D0E8C"/>
    <w:rsid w:val="000D16FB"/>
    <w:rsid w:val="000D17F4"/>
    <w:rsid w:val="000D210D"/>
    <w:rsid w:val="000D2C3F"/>
    <w:rsid w:val="000D2D47"/>
    <w:rsid w:val="000D3707"/>
    <w:rsid w:val="000D4174"/>
    <w:rsid w:val="000D65E1"/>
    <w:rsid w:val="000D6820"/>
    <w:rsid w:val="000D6CC5"/>
    <w:rsid w:val="000D7C7B"/>
    <w:rsid w:val="000E0B7F"/>
    <w:rsid w:val="000E0F2A"/>
    <w:rsid w:val="000E1599"/>
    <w:rsid w:val="000E18D3"/>
    <w:rsid w:val="000E2074"/>
    <w:rsid w:val="000E36BD"/>
    <w:rsid w:val="000E377A"/>
    <w:rsid w:val="000E3BD2"/>
    <w:rsid w:val="000E5314"/>
    <w:rsid w:val="000E5863"/>
    <w:rsid w:val="000E6D70"/>
    <w:rsid w:val="000E7776"/>
    <w:rsid w:val="000F1697"/>
    <w:rsid w:val="000F2060"/>
    <w:rsid w:val="000F2AC1"/>
    <w:rsid w:val="000F2DB7"/>
    <w:rsid w:val="000F302D"/>
    <w:rsid w:val="000F36DE"/>
    <w:rsid w:val="000F38CE"/>
    <w:rsid w:val="000F3A28"/>
    <w:rsid w:val="000F3A77"/>
    <w:rsid w:val="000F3FB7"/>
    <w:rsid w:val="000F577F"/>
    <w:rsid w:val="000F5980"/>
    <w:rsid w:val="000F7439"/>
    <w:rsid w:val="001007C4"/>
    <w:rsid w:val="00100A9C"/>
    <w:rsid w:val="00100AD3"/>
    <w:rsid w:val="00100C6B"/>
    <w:rsid w:val="0010335B"/>
    <w:rsid w:val="00105881"/>
    <w:rsid w:val="00105CB1"/>
    <w:rsid w:val="001079D3"/>
    <w:rsid w:val="00107B1A"/>
    <w:rsid w:val="00107E24"/>
    <w:rsid w:val="00111305"/>
    <w:rsid w:val="00111458"/>
    <w:rsid w:val="001119C9"/>
    <w:rsid w:val="00111F0F"/>
    <w:rsid w:val="00112047"/>
    <w:rsid w:val="00113C0C"/>
    <w:rsid w:val="001141D0"/>
    <w:rsid w:val="00115514"/>
    <w:rsid w:val="00115E83"/>
    <w:rsid w:val="001161CA"/>
    <w:rsid w:val="001165EB"/>
    <w:rsid w:val="0011673B"/>
    <w:rsid w:val="00117292"/>
    <w:rsid w:val="00121378"/>
    <w:rsid w:val="001214DC"/>
    <w:rsid w:val="00122B32"/>
    <w:rsid w:val="001249BE"/>
    <w:rsid w:val="00124A44"/>
    <w:rsid w:val="00124E08"/>
    <w:rsid w:val="001251D5"/>
    <w:rsid w:val="001255FA"/>
    <w:rsid w:val="00125FE7"/>
    <w:rsid w:val="00126B90"/>
    <w:rsid w:val="001273AC"/>
    <w:rsid w:val="001274AB"/>
    <w:rsid w:val="0013009A"/>
    <w:rsid w:val="0013064F"/>
    <w:rsid w:val="001329C0"/>
    <w:rsid w:val="00133203"/>
    <w:rsid w:val="00134C3B"/>
    <w:rsid w:val="0013504A"/>
    <w:rsid w:val="001363F7"/>
    <w:rsid w:val="00136AD1"/>
    <w:rsid w:val="00136C03"/>
    <w:rsid w:val="00140324"/>
    <w:rsid w:val="001406AE"/>
    <w:rsid w:val="00140A3D"/>
    <w:rsid w:val="00141A62"/>
    <w:rsid w:val="00141DAA"/>
    <w:rsid w:val="001421D4"/>
    <w:rsid w:val="00143155"/>
    <w:rsid w:val="00143A31"/>
    <w:rsid w:val="00143FB6"/>
    <w:rsid w:val="001440C2"/>
    <w:rsid w:val="00144EE3"/>
    <w:rsid w:val="00146516"/>
    <w:rsid w:val="001466E0"/>
    <w:rsid w:val="00146A5F"/>
    <w:rsid w:val="001506AF"/>
    <w:rsid w:val="00150808"/>
    <w:rsid w:val="00150CD2"/>
    <w:rsid w:val="0015136E"/>
    <w:rsid w:val="0015144F"/>
    <w:rsid w:val="00151927"/>
    <w:rsid w:val="0015219D"/>
    <w:rsid w:val="001521A0"/>
    <w:rsid w:val="00152351"/>
    <w:rsid w:val="001526B7"/>
    <w:rsid w:val="001558A8"/>
    <w:rsid w:val="00155A41"/>
    <w:rsid w:val="00155A5F"/>
    <w:rsid w:val="00155CA6"/>
    <w:rsid w:val="00155E69"/>
    <w:rsid w:val="00157B18"/>
    <w:rsid w:val="00162E0A"/>
    <w:rsid w:val="001637A8"/>
    <w:rsid w:val="0016471C"/>
    <w:rsid w:val="00164A7D"/>
    <w:rsid w:val="0016797D"/>
    <w:rsid w:val="0017001C"/>
    <w:rsid w:val="00171E55"/>
    <w:rsid w:val="001723E8"/>
    <w:rsid w:val="00172655"/>
    <w:rsid w:val="00172C5F"/>
    <w:rsid w:val="00173FAB"/>
    <w:rsid w:val="0017456E"/>
    <w:rsid w:val="00175DB7"/>
    <w:rsid w:val="00177854"/>
    <w:rsid w:val="0018062D"/>
    <w:rsid w:val="00180783"/>
    <w:rsid w:val="001819A2"/>
    <w:rsid w:val="001822A6"/>
    <w:rsid w:val="00182DA2"/>
    <w:rsid w:val="001838E0"/>
    <w:rsid w:val="00183FD8"/>
    <w:rsid w:val="00184B3C"/>
    <w:rsid w:val="001852F8"/>
    <w:rsid w:val="0018592B"/>
    <w:rsid w:val="0018649C"/>
    <w:rsid w:val="00190412"/>
    <w:rsid w:val="00190AB3"/>
    <w:rsid w:val="00192169"/>
    <w:rsid w:val="00192506"/>
    <w:rsid w:val="00192D49"/>
    <w:rsid w:val="001945DB"/>
    <w:rsid w:val="00194BD7"/>
    <w:rsid w:val="001951E0"/>
    <w:rsid w:val="0019689F"/>
    <w:rsid w:val="00196E46"/>
    <w:rsid w:val="00197EAD"/>
    <w:rsid w:val="001A05F0"/>
    <w:rsid w:val="001A28CC"/>
    <w:rsid w:val="001A2A65"/>
    <w:rsid w:val="001A33BF"/>
    <w:rsid w:val="001A350E"/>
    <w:rsid w:val="001A3AAC"/>
    <w:rsid w:val="001A445B"/>
    <w:rsid w:val="001A479F"/>
    <w:rsid w:val="001A5366"/>
    <w:rsid w:val="001A6B92"/>
    <w:rsid w:val="001B0357"/>
    <w:rsid w:val="001B1710"/>
    <w:rsid w:val="001B2159"/>
    <w:rsid w:val="001B3254"/>
    <w:rsid w:val="001B404B"/>
    <w:rsid w:val="001B4E52"/>
    <w:rsid w:val="001B5025"/>
    <w:rsid w:val="001B543B"/>
    <w:rsid w:val="001B5580"/>
    <w:rsid w:val="001B5DC8"/>
    <w:rsid w:val="001B63B1"/>
    <w:rsid w:val="001B6FFF"/>
    <w:rsid w:val="001B7805"/>
    <w:rsid w:val="001B79AB"/>
    <w:rsid w:val="001B7C4E"/>
    <w:rsid w:val="001C08E4"/>
    <w:rsid w:val="001C3565"/>
    <w:rsid w:val="001C3901"/>
    <w:rsid w:val="001C3F01"/>
    <w:rsid w:val="001C448E"/>
    <w:rsid w:val="001C5EA7"/>
    <w:rsid w:val="001C771A"/>
    <w:rsid w:val="001D0036"/>
    <w:rsid w:val="001D029F"/>
    <w:rsid w:val="001D16C8"/>
    <w:rsid w:val="001D2781"/>
    <w:rsid w:val="001D3342"/>
    <w:rsid w:val="001D35E0"/>
    <w:rsid w:val="001D36D6"/>
    <w:rsid w:val="001D4D96"/>
    <w:rsid w:val="001D57FF"/>
    <w:rsid w:val="001D5ADF"/>
    <w:rsid w:val="001D5E2C"/>
    <w:rsid w:val="001D626E"/>
    <w:rsid w:val="001D792F"/>
    <w:rsid w:val="001D7969"/>
    <w:rsid w:val="001D7EAC"/>
    <w:rsid w:val="001E02C2"/>
    <w:rsid w:val="001E0DF4"/>
    <w:rsid w:val="001E188C"/>
    <w:rsid w:val="001E313F"/>
    <w:rsid w:val="001E34A4"/>
    <w:rsid w:val="001E3537"/>
    <w:rsid w:val="001E357D"/>
    <w:rsid w:val="001E40D3"/>
    <w:rsid w:val="001E486E"/>
    <w:rsid w:val="001E4DA9"/>
    <w:rsid w:val="001E4F2C"/>
    <w:rsid w:val="001E5415"/>
    <w:rsid w:val="001E6C1D"/>
    <w:rsid w:val="001E6E4F"/>
    <w:rsid w:val="001F0607"/>
    <w:rsid w:val="001F1A76"/>
    <w:rsid w:val="001F250E"/>
    <w:rsid w:val="001F325A"/>
    <w:rsid w:val="001F4D1C"/>
    <w:rsid w:val="001F573C"/>
    <w:rsid w:val="001F5A28"/>
    <w:rsid w:val="001F5EDB"/>
    <w:rsid w:val="002002FB"/>
    <w:rsid w:val="002019D8"/>
    <w:rsid w:val="00205403"/>
    <w:rsid w:val="002070D1"/>
    <w:rsid w:val="002072FE"/>
    <w:rsid w:val="00207F74"/>
    <w:rsid w:val="00210597"/>
    <w:rsid w:val="002113A8"/>
    <w:rsid w:val="00212091"/>
    <w:rsid w:val="00213281"/>
    <w:rsid w:val="00213305"/>
    <w:rsid w:val="002137A7"/>
    <w:rsid w:val="002159A0"/>
    <w:rsid w:val="00216103"/>
    <w:rsid w:val="00216514"/>
    <w:rsid w:val="0021678E"/>
    <w:rsid w:val="00217FC5"/>
    <w:rsid w:val="00220453"/>
    <w:rsid w:val="00220D00"/>
    <w:rsid w:val="002217DF"/>
    <w:rsid w:val="00224053"/>
    <w:rsid w:val="00224133"/>
    <w:rsid w:val="0022543C"/>
    <w:rsid w:val="0022616A"/>
    <w:rsid w:val="00226279"/>
    <w:rsid w:val="00226C3D"/>
    <w:rsid w:val="00226F68"/>
    <w:rsid w:val="00227E0E"/>
    <w:rsid w:val="002325A0"/>
    <w:rsid w:val="00234480"/>
    <w:rsid w:val="0023512B"/>
    <w:rsid w:val="00235203"/>
    <w:rsid w:val="002355A2"/>
    <w:rsid w:val="00235B18"/>
    <w:rsid w:val="0023612D"/>
    <w:rsid w:val="00237372"/>
    <w:rsid w:val="002402EE"/>
    <w:rsid w:val="0024170E"/>
    <w:rsid w:val="00242183"/>
    <w:rsid w:val="00243413"/>
    <w:rsid w:val="002435F8"/>
    <w:rsid w:val="00243619"/>
    <w:rsid w:val="0024362A"/>
    <w:rsid w:val="00243679"/>
    <w:rsid w:val="00243B1A"/>
    <w:rsid w:val="00243DA4"/>
    <w:rsid w:val="00244520"/>
    <w:rsid w:val="00245247"/>
    <w:rsid w:val="00245BD4"/>
    <w:rsid w:val="0024640D"/>
    <w:rsid w:val="00246A55"/>
    <w:rsid w:val="00246DE5"/>
    <w:rsid w:val="002470CC"/>
    <w:rsid w:val="00250488"/>
    <w:rsid w:val="00250A1C"/>
    <w:rsid w:val="00251072"/>
    <w:rsid w:val="00251979"/>
    <w:rsid w:val="002538D0"/>
    <w:rsid w:val="00253EA3"/>
    <w:rsid w:val="00254761"/>
    <w:rsid w:val="00254E14"/>
    <w:rsid w:val="00255C17"/>
    <w:rsid w:val="00256896"/>
    <w:rsid w:val="00256D78"/>
    <w:rsid w:val="00257400"/>
    <w:rsid w:val="00257508"/>
    <w:rsid w:val="00257DDD"/>
    <w:rsid w:val="00260C34"/>
    <w:rsid w:val="00260FCA"/>
    <w:rsid w:val="0026211B"/>
    <w:rsid w:val="00262916"/>
    <w:rsid w:val="00262C09"/>
    <w:rsid w:val="0026371E"/>
    <w:rsid w:val="00263828"/>
    <w:rsid w:val="00265453"/>
    <w:rsid w:val="002665BE"/>
    <w:rsid w:val="00267533"/>
    <w:rsid w:val="002676FB"/>
    <w:rsid w:val="00267712"/>
    <w:rsid w:val="002679B7"/>
    <w:rsid w:val="002703A0"/>
    <w:rsid w:val="002707C4"/>
    <w:rsid w:val="00270DFA"/>
    <w:rsid w:val="002716ED"/>
    <w:rsid w:val="002719EE"/>
    <w:rsid w:val="002725EC"/>
    <w:rsid w:val="00272ACB"/>
    <w:rsid w:val="00272AD0"/>
    <w:rsid w:val="00273851"/>
    <w:rsid w:val="00273987"/>
    <w:rsid w:val="00273C27"/>
    <w:rsid w:val="002744A7"/>
    <w:rsid w:val="00277019"/>
    <w:rsid w:val="00277448"/>
    <w:rsid w:val="00277AD9"/>
    <w:rsid w:val="0028073E"/>
    <w:rsid w:val="00280769"/>
    <w:rsid w:val="00280819"/>
    <w:rsid w:val="00281212"/>
    <w:rsid w:val="00281ACC"/>
    <w:rsid w:val="002838B7"/>
    <w:rsid w:val="002840CE"/>
    <w:rsid w:val="00284CF8"/>
    <w:rsid w:val="00284F93"/>
    <w:rsid w:val="002850BF"/>
    <w:rsid w:val="0028595E"/>
    <w:rsid w:val="00287209"/>
    <w:rsid w:val="00287490"/>
    <w:rsid w:val="0028769D"/>
    <w:rsid w:val="0029112B"/>
    <w:rsid w:val="0029119C"/>
    <w:rsid w:val="00291F31"/>
    <w:rsid w:val="002934ED"/>
    <w:rsid w:val="002943EB"/>
    <w:rsid w:val="002943EF"/>
    <w:rsid w:val="002949D4"/>
    <w:rsid w:val="00294EB1"/>
    <w:rsid w:val="00295927"/>
    <w:rsid w:val="00297858"/>
    <w:rsid w:val="00297CE1"/>
    <w:rsid w:val="002A014B"/>
    <w:rsid w:val="002A1CA9"/>
    <w:rsid w:val="002A27F4"/>
    <w:rsid w:val="002A29AE"/>
    <w:rsid w:val="002A399D"/>
    <w:rsid w:val="002A4723"/>
    <w:rsid w:val="002A5363"/>
    <w:rsid w:val="002A5B3F"/>
    <w:rsid w:val="002A5C77"/>
    <w:rsid w:val="002A70FF"/>
    <w:rsid w:val="002B166F"/>
    <w:rsid w:val="002B2E89"/>
    <w:rsid w:val="002B433E"/>
    <w:rsid w:val="002B555C"/>
    <w:rsid w:val="002B5908"/>
    <w:rsid w:val="002B6F2A"/>
    <w:rsid w:val="002C0288"/>
    <w:rsid w:val="002C1715"/>
    <w:rsid w:val="002C1A1F"/>
    <w:rsid w:val="002C1CC6"/>
    <w:rsid w:val="002C1E5E"/>
    <w:rsid w:val="002C264F"/>
    <w:rsid w:val="002C2F3B"/>
    <w:rsid w:val="002C3404"/>
    <w:rsid w:val="002C3BA9"/>
    <w:rsid w:val="002C4078"/>
    <w:rsid w:val="002C42DD"/>
    <w:rsid w:val="002C56C9"/>
    <w:rsid w:val="002C6919"/>
    <w:rsid w:val="002C6CE7"/>
    <w:rsid w:val="002C70A1"/>
    <w:rsid w:val="002C72A9"/>
    <w:rsid w:val="002C7314"/>
    <w:rsid w:val="002C7581"/>
    <w:rsid w:val="002D0EAA"/>
    <w:rsid w:val="002D0F0C"/>
    <w:rsid w:val="002D2C2F"/>
    <w:rsid w:val="002D2E9C"/>
    <w:rsid w:val="002D3480"/>
    <w:rsid w:val="002D426D"/>
    <w:rsid w:val="002D5261"/>
    <w:rsid w:val="002D78FA"/>
    <w:rsid w:val="002E0656"/>
    <w:rsid w:val="002E0D49"/>
    <w:rsid w:val="002E199E"/>
    <w:rsid w:val="002E19CB"/>
    <w:rsid w:val="002E2098"/>
    <w:rsid w:val="002E3323"/>
    <w:rsid w:val="002E3B7B"/>
    <w:rsid w:val="002E4588"/>
    <w:rsid w:val="002E4D5E"/>
    <w:rsid w:val="002E536F"/>
    <w:rsid w:val="002E5DB6"/>
    <w:rsid w:val="002E63DF"/>
    <w:rsid w:val="002E6C3F"/>
    <w:rsid w:val="002E6F44"/>
    <w:rsid w:val="002F16A2"/>
    <w:rsid w:val="002F2BB9"/>
    <w:rsid w:val="002F3FD3"/>
    <w:rsid w:val="002F49D1"/>
    <w:rsid w:val="002F4AC3"/>
    <w:rsid w:val="002F5D70"/>
    <w:rsid w:val="002F6131"/>
    <w:rsid w:val="002F6963"/>
    <w:rsid w:val="002F712B"/>
    <w:rsid w:val="002F752A"/>
    <w:rsid w:val="002F7B7A"/>
    <w:rsid w:val="002F7EC2"/>
    <w:rsid w:val="003001A3"/>
    <w:rsid w:val="0030056E"/>
    <w:rsid w:val="0030057C"/>
    <w:rsid w:val="003007C1"/>
    <w:rsid w:val="0030161F"/>
    <w:rsid w:val="00301E13"/>
    <w:rsid w:val="00302266"/>
    <w:rsid w:val="0030298B"/>
    <w:rsid w:val="00302A29"/>
    <w:rsid w:val="003039A6"/>
    <w:rsid w:val="003039F3"/>
    <w:rsid w:val="00304EC9"/>
    <w:rsid w:val="003053E8"/>
    <w:rsid w:val="003070DE"/>
    <w:rsid w:val="00307EDB"/>
    <w:rsid w:val="003101EF"/>
    <w:rsid w:val="00310889"/>
    <w:rsid w:val="00310B3B"/>
    <w:rsid w:val="00311C6C"/>
    <w:rsid w:val="00311ED5"/>
    <w:rsid w:val="003145BC"/>
    <w:rsid w:val="0031547A"/>
    <w:rsid w:val="00315554"/>
    <w:rsid w:val="00315DF1"/>
    <w:rsid w:val="00315F0C"/>
    <w:rsid w:val="00316227"/>
    <w:rsid w:val="003169B4"/>
    <w:rsid w:val="00316FDC"/>
    <w:rsid w:val="00317302"/>
    <w:rsid w:val="00317B96"/>
    <w:rsid w:val="00320D7B"/>
    <w:rsid w:val="0032142E"/>
    <w:rsid w:val="00322458"/>
    <w:rsid w:val="003242F6"/>
    <w:rsid w:val="00324CD1"/>
    <w:rsid w:val="00325D28"/>
    <w:rsid w:val="00330030"/>
    <w:rsid w:val="00333176"/>
    <w:rsid w:val="00333249"/>
    <w:rsid w:val="00333AAF"/>
    <w:rsid w:val="00334678"/>
    <w:rsid w:val="00334CC8"/>
    <w:rsid w:val="00334F54"/>
    <w:rsid w:val="00337B9D"/>
    <w:rsid w:val="00340475"/>
    <w:rsid w:val="00340C3E"/>
    <w:rsid w:val="00341193"/>
    <w:rsid w:val="00341EB8"/>
    <w:rsid w:val="003427FF"/>
    <w:rsid w:val="003429D7"/>
    <w:rsid w:val="00343A3C"/>
    <w:rsid w:val="00343FB4"/>
    <w:rsid w:val="00344B42"/>
    <w:rsid w:val="00344D62"/>
    <w:rsid w:val="00344D9B"/>
    <w:rsid w:val="00345161"/>
    <w:rsid w:val="00345257"/>
    <w:rsid w:val="003457AE"/>
    <w:rsid w:val="00345E9A"/>
    <w:rsid w:val="00346743"/>
    <w:rsid w:val="003468E9"/>
    <w:rsid w:val="00347825"/>
    <w:rsid w:val="00351623"/>
    <w:rsid w:val="00351A59"/>
    <w:rsid w:val="00351A91"/>
    <w:rsid w:val="003525C6"/>
    <w:rsid w:val="003529FF"/>
    <w:rsid w:val="00352C74"/>
    <w:rsid w:val="00352DF9"/>
    <w:rsid w:val="003533CE"/>
    <w:rsid w:val="003537C0"/>
    <w:rsid w:val="00353F20"/>
    <w:rsid w:val="00354C16"/>
    <w:rsid w:val="0035532C"/>
    <w:rsid w:val="003559C8"/>
    <w:rsid w:val="003565B2"/>
    <w:rsid w:val="00356AD1"/>
    <w:rsid w:val="00357261"/>
    <w:rsid w:val="003600AF"/>
    <w:rsid w:val="00360383"/>
    <w:rsid w:val="003606BF"/>
    <w:rsid w:val="003633C1"/>
    <w:rsid w:val="0036378D"/>
    <w:rsid w:val="00363F41"/>
    <w:rsid w:val="00364595"/>
    <w:rsid w:val="0036466D"/>
    <w:rsid w:val="00365DF3"/>
    <w:rsid w:val="00366481"/>
    <w:rsid w:val="00367708"/>
    <w:rsid w:val="00367847"/>
    <w:rsid w:val="003678CE"/>
    <w:rsid w:val="00370B2B"/>
    <w:rsid w:val="00371357"/>
    <w:rsid w:val="00371495"/>
    <w:rsid w:val="0037182B"/>
    <w:rsid w:val="00372421"/>
    <w:rsid w:val="003737F4"/>
    <w:rsid w:val="003750C0"/>
    <w:rsid w:val="00375B1D"/>
    <w:rsid w:val="00377250"/>
    <w:rsid w:val="00377FF7"/>
    <w:rsid w:val="00381277"/>
    <w:rsid w:val="00381E97"/>
    <w:rsid w:val="00381FFB"/>
    <w:rsid w:val="003832E2"/>
    <w:rsid w:val="00383E37"/>
    <w:rsid w:val="00384587"/>
    <w:rsid w:val="00384AC7"/>
    <w:rsid w:val="00384CDB"/>
    <w:rsid w:val="003856D9"/>
    <w:rsid w:val="00386C47"/>
    <w:rsid w:val="00386DF3"/>
    <w:rsid w:val="00386FBF"/>
    <w:rsid w:val="00391027"/>
    <w:rsid w:val="0039300F"/>
    <w:rsid w:val="0039461C"/>
    <w:rsid w:val="0039481D"/>
    <w:rsid w:val="00394D0F"/>
    <w:rsid w:val="00395558"/>
    <w:rsid w:val="0039708C"/>
    <w:rsid w:val="0039791F"/>
    <w:rsid w:val="003A0903"/>
    <w:rsid w:val="003A0B5A"/>
    <w:rsid w:val="003A0E38"/>
    <w:rsid w:val="003A1F7A"/>
    <w:rsid w:val="003A239C"/>
    <w:rsid w:val="003A2E32"/>
    <w:rsid w:val="003A3C78"/>
    <w:rsid w:val="003A3EBD"/>
    <w:rsid w:val="003A5303"/>
    <w:rsid w:val="003A5AD2"/>
    <w:rsid w:val="003A661F"/>
    <w:rsid w:val="003A739B"/>
    <w:rsid w:val="003A7D4F"/>
    <w:rsid w:val="003B049E"/>
    <w:rsid w:val="003B2BB1"/>
    <w:rsid w:val="003B2BB6"/>
    <w:rsid w:val="003B310A"/>
    <w:rsid w:val="003B390B"/>
    <w:rsid w:val="003B3E3B"/>
    <w:rsid w:val="003B5647"/>
    <w:rsid w:val="003B68AE"/>
    <w:rsid w:val="003B7848"/>
    <w:rsid w:val="003B7D80"/>
    <w:rsid w:val="003C05A5"/>
    <w:rsid w:val="003C0BE1"/>
    <w:rsid w:val="003C11A4"/>
    <w:rsid w:val="003C1A41"/>
    <w:rsid w:val="003C1B55"/>
    <w:rsid w:val="003C21F4"/>
    <w:rsid w:val="003C24DA"/>
    <w:rsid w:val="003C2A8B"/>
    <w:rsid w:val="003C2D3B"/>
    <w:rsid w:val="003C3049"/>
    <w:rsid w:val="003C31D4"/>
    <w:rsid w:val="003C3560"/>
    <w:rsid w:val="003C46A7"/>
    <w:rsid w:val="003C4AA2"/>
    <w:rsid w:val="003C4B11"/>
    <w:rsid w:val="003C4DDD"/>
    <w:rsid w:val="003C4E44"/>
    <w:rsid w:val="003C502D"/>
    <w:rsid w:val="003C6AA3"/>
    <w:rsid w:val="003C73E6"/>
    <w:rsid w:val="003C74B3"/>
    <w:rsid w:val="003C785B"/>
    <w:rsid w:val="003C7A49"/>
    <w:rsid w:val="003D0A90"/>
    <w:rsid w:val="003D0FC8"/>
    <w:rsid w:val="003D1055"/>
    <w:rsid w:val="003D13E4"/>
    <w:rsid w:val="003D1411"/>
    <w:rsid w:val="003D16C4"/>
    <w:rsid w:val="003D308D"/>
    <w:rsid w:val="003D33D8"/>
    <w:rsid w:val="003D374D"/>
    <w:rsid w:val="003D3F40"/>
    <w:rsid w:val="003D528D"/>
    <w:rsid w:val="003D7586"/>
    <w:rsid w:val="003E1DC0"/>
    <w:rsid w:val="003E24EC"/>
    <w:rsid w:val="003E27D5"/>
    <w:rsid w:val="003E3D6A"/>
    <w:rsid w:val="003E3F76"/>
    <w:rsid w:val="003E45EA"/>
    <w:rsid w:val="003E4FA0"/>
    <w:rsid w:val="003E6822"/>
    <w:rsid w:val="003E695C"/>
    <w:rsid w:val="003F0321"/>
    <w:rsid w:val="003F03F9"/>
    <w:rsid w:val="003F0480"/>
    <w:rsid w:val="003F07C5"/>
    <w:rsid w:val="003F0CA4"/>
    <w:rsid w:val="003F0E3C"/>
    <w:rsid w:val="003F1823"/>
    <w:rsid w:val="003F1A86"/>
    <w:rsid w:val="003F1D0D"/>
    <w:rsid w:val="003F1DD5"/>
    <w:rsid w:val="003F21B0"/>
    <w:rsid w:val="003F2D88"/>
    <w:rsid w:val="003F3C55"/>
    <w:rsid w:val="003F4F36"/>
    <w:rsid w:val="003F56A4"/>
    <w:rsid w:val="003F5CDA"/>
    <w:rsid w:val="003F6FFD"/>
    <w:rsid w:val="003F79CE"/>
    <w:rsid w:val="00400091"/>
    <w:rsid w:val="00400F89"/>
    <w:rsid w:val="00401055"/>
    <w:rsid w:val="00401CED"/>
    <w:rsid w:val="00402457"/>
    <w:rsid w:val="004025FD"/>
    <w:rsid w:val="00402929"/>
    <w:rsid w:val="00404D37"/>
    <w:rsid w:val="00405007"/>
    <w:rsid w:val="00405363"/>
    <w:rsid w:val="004059D8"/>
    <w:rsid w:val="00405CE4"/>
    <w:rsid w:val="004070EB"/>
    <w:rsid w:val="00410081"/>
    <w:rsid w:val="0041009C"/>
    <w:rsid w:val="004103DF"/>
    <w:rsid w:val="00410701"/>
    <w:rsid w:val="004114F7"/>
    <w:rsid w:val="0041288C"/>
    <w:rsid w:val="004129CA"/>
    <w:rsid w:val="00413A1C"/>
    <w:rsid w:val="00415F56"/>
    <w:rsid w:val="00417016"/>
    <w:rsid w:val="0041746E"/>
    <w:rsid w:val="00417AD8"/>
    <w:rsid w:val="00417B7E"/>
    <w:rsid w:val="00423DD8"/>
    <w:rsid w:val="00424A10"/>
    <w:rsid w:val="0042689A"/>
    <w:rsid w:val="00426CD5"/>
    <w:rsid w:val="004272B2"/>
    <w:rsid w:val="0042760E"/>
    <w:rsid w:val="00427C89"/>
    <w:rsid w:val="004303B7"/>
    <w:rsid w:val="00430474"/>
    <w:rsid w:val="00432452"/>
    <w:rsid w:val="00432E2E"/>
    <w:rsid w:val="00433244"/>
    <w:rsid w:val="00433813"/>
    <w:rsid w:val="00434539"/>
    <w:rsid w:val="00434A06"/>
    <w:rsid w:val="00434ED9"/>
    <w:rsid w:val="004352B9"/>
    <w:rsid w:val="00435E37"/>
    <w:rsid w:val="004361F4"/>
    <w:rsid w:val="004367CB"/>
    <w:rsid w:val="0043687A"/>
    <w:rsid w:val="004368E3"/>
    <w:rsid w:val="00436A36"/>
    <w:rsid w:val="00436CF4"/>
    <w:rsid w:val="00437084"/>
    <w:rsid w:val="00437774"/>
    <w:rsid w:val="00437E8B"/>
    <w:rsid w:val="00441243"/>
    <w:rsid w:val="00442AAE"/>
    <w:rsid w:val="004448A5"/>
    <w:rsid w:val="004448BC"/>
    <w:rsid w:val="00444B2C"/>
    <w:rsid w:val="00444F28"/>
    <w:rsid w:val="004455A1"/>
    <w:rsid w:val="004457E4"/>
    <w:rsid w:val="00447656"/>
    <w:rsid w:val="0045028C"/>
    <w:rsid w:val="00450680"/>
    <w:rsid w:val="004512C6"/>
    <w:rsid w:val="00451B05"/>
    <w:rsid w:val="00451B1A"/>
    <w:rsid w:val="00451D1C"/>
    <w:rsid w:val="00451F63"/>
    <w:rsid w:val="00452DCA"/>
    <w:rsid w:val="004548C3"/>
    <w:rsid w:val="004548C9"/>
    <w:rsid w:val="00456133"/>
    <w:rsid w:val="0045757F"/>
    <w:rsid w:val="0046021B"/>
    <w:rsid w:val="00461C5A"/>
    <w:rsid w:val="00461EEE"/>
    <w:rsid w:val="00462D2B"/>
    <w:rsid w:val="00464583"/>
    <w:rsid w:val="004647FF"/>
    <w:rsid w:val="00464D4B"/>
    <w:rsid w:val="004650A6"/>
    <w:rsid w:val="00466DD6"/>
    <w:rsid w:val="00467C90"/>
    <w:rsid w:val="00471562"/>
    <w:rsid w:val="00471853"/>
    <w:rsid w:val="00472597"/>
    <w:rsid w:val="004727DA"/>
    <w:rsid w:val="00473334"/>
    <w:rsid w:val="0047390B"/>
    <w:rsid w:val="00473C5E"/>
    <w:rsid w:val="00474192"/>
    <w:rsid w:val="00474816"/>
    <w:rsid w:val="004756AE"/>
    <w:rsid w:val="00476083"/>
    <w:rsid w:val="004760ED"/>
    <w:rsid w:val="00477674"/>
    <w:rsid w:val="004803C5"/>
    <w:rsid w:val="0048046D"/>
    <w:rsid w:val="004809ED"/>
    <w:rsid w:val="004812DF"/>
    <w:rsid w:val="004815DD"/>
    <w:rsid w:val="00482D1D"/>
    <w:rsid w:val="00483321"/>
    <w:rsid w:val="004837EC"/>
    <w:rsid w:val="0048553A"/>
    <w:rsid w:val="00485E69"/>
    <w:rsid w:val="0048651D"/>
    <w:rsid w:val="00486C63"/>
    <w:rsid w:val="00486F32"/>
    <w:rsid w:val="00487C96"/>
    <w:rsid w:val="00487F38"/>
    <w:rsid w:val="0049074C"/>
    <w:rsid w:val="00490F63"/>
    <w:rsid w:val="0049115C"/>
    <w:rsid w:val="00491A69"/>
    <w:rsid w:val="0049219C"/>
    <w:rsid w:val="004928A1"/>
    <w:rsid w:val="00493AC8"/>
    <w:rsid w:val="00493ADF"/>
    <w:rsid w:val="00493B20"/>
    <w:rsid w:val="00495073"/>
    <w:rsid w:val="00495681"/>
    <w:rsid w:val="0049648B"/>
    <w:rsid w:val="00496868"/>
    <w:rsid w:val="00496AD4"/>
    <w:rsid w:val="00496B54"/>
    <w:rsid w:val="004970F1"/>
    <w:rsid w:val="00497A29"/>
    <w:rsid w:val="004A18C2"/>
    <w:rsid w:val="004A23D3"/>
    <w:rsid w:val="004A24AF"/>
    <w:rsid w:val="004A2765"/>
    <w:rsid w:val="004A311B"/>
    <w:rsid w:val="004A37A9"/>
    <w:rsid w:val="004A50F3"/>
    <w:rsid w:val="004A6665"/>
    <w:rsid w:val="004A7508"/>
    <w:rsid w:val="004A7C3E"/>
    <w:rsid w:val="004A7CC8"/>
    <w:rsid w:val="004A7F4E"/>
    <w:rsid w:val="004B02AD"/>
    <w:rsid w:val="004B0629"/>
    <w:rsid w:val="004B0A92"/>
    <w:rsid w:val="004B1BFB"/>
    <w:rsid w:val="004B23CF"/>
    <w:rsid w:val="004B4A7B"/>
    <w:rsid w:val="004B5291"/>
    <w:rsid w:val="004B5B3F"/>
    <w:rsid w:val="004B5C21"/>
    <w:rsid w:val="004B5F01"/>
    <w:rsid w:val="004B5F7D"/>
    <w:rsid w:val="004B62E3"/>
    <w:rsid w:val="004B6F74"/>
    <w:rsid w:val="004B7643"/>
    <w:rsid w:val="004C0005"/>
    <w:rsid w:val="004C016A"/>
    <w:rsid w:val="004C02D3"/>
    <w:rsid w:val="004C0CA7"/>
    <w:rsid w:val="004C0E0E"/>
    <w:rsid w:val="004C20B3"/>
    <w:rsid w:val="004C2603"/>
    <w:rsid w:val="004C29E6"/>
    <w:rsid w:val="004C2EC9"/>
    <w:rsid w:val="004C336F"/>
    <w:rsid w:val="004C4F3D"/>
    <w:rsid w:val="004C5451"/>
    <w:rsid w:val="004D02FD"/>
    <w:rsid w:val="004D1BB7"/>
    <w:rsid w:val="004D2392"/>
    <w:rsid w:val="004D2D1D"/>
    <w:rsid w:val="004D4610"/>
    <w:rsid w:val="004D499B"/>
    <w:rsid w:val="004D49AB"/>
    <w:rsid w:val="004D5481"/>
    <w:rsid w:val="004D5565"/>
    <w:rsid w:val="004D67CE"/>
    <w:rsid w:val="004D6941"/>
    <w:rsid w:val="004E054A"/>
    <w:rsid w:val="004E114F"/>
    <w:rsid w:val="004E1A81"/>
    <w:rsid w:val="004E2205"/>
    <w:rsid w:val="004E2339"/>
    <w:rsid w:val="004E269E"/>
    <w:rsid w:val="004E26AF"/>
    <w:rsid w:val="004E313D"/>
    <w:rsid w:val="004E3230"/>
    <w:rsid w:val="004E34CE"/>
    <w:rsid w:val="004E3821"/>
    <w:rsid w:val="004E3C4E"/>
    <w:rsid w:val="004E3CC6"/>
    <w:rsid w:val="004E3F45"/>
    <w:rsid w:val="004E4002"/>
    <w:rsid w:val="004E417A"/>
    <w:rsid w:val="004E510C"/>
    <w:rsid w:val="004E62A2"/>
    <w:rsid w:val="004E62ED"/>
    <w:rsid w:val="004E7A94"/>
    <w:rsid w:val="004E7EE3"/>
    <w:rsid w:val="004F02F8"/>
    <w:rsid w:val="004F0391"/>
    <w:rsid w:val="004F1711"/>
    <w:rsid w:val="004F1761"/>
    <w:rsid w:val="004F2244"/>
    <w:rsid w:val="004F2FCE"/>
    <w:rsid w:val="004F3003"/>
    <w:rsid w:val="004F33E9"/>
    <w:rsid w:val="004F3647"/>
    <w:rsid w:val="004F3775"/>
    <w:rsid w:val="004F6089"/>
    <w:rsid w:val="004F615A"/>
    <w:rsid w:val="004F6228"/>
    <w:rsid w:val="004F6431"/>
    <w:rsid w:val="004F65E8"/>
    <w:rsid w:val="004F72B3"/>
    <w:rsid w:val="004F790D"/>
    <w:rsid w:val="004F7F2E"/>
    <w:rsid w:val="005009F0"/>
    <w:rsid w:val="00500A9D"/>
    <w:rsid w:val="00500E25"/>
    <w:rsid w:val="00501035"/>
    <w:rsid w:val="00501074"/>
    <w:rsid w:val="00502DB2"/>
    <w:rsid w:val="00502F83"/>
    <w:rsid w:val="005033E2"/>
    <w:rsid w:val="0050421B"/>
    <w:rsid w:val="005044AC"/>
    <w:rsid w:val="005048EC"/>
    <w:rsid w:val="005055F2"/>
    <w:rsid w:val="0050647E"/>
    <w:rsid w:val="0051061F"/>
    <w:rsid w:val="00510EFF"/>
    <w:rsid w:val="00511A35"/>
    <w:rsid w:val="00512BD8"/>
    <w:rsid w:val="00512E42"/>
    <w:rsid w:val="00514A28"/>
    <w:rsid w:val="00514EC9"/>
    <w:rsid w:val="00515069"/>
    <w:rsid w:val="0051520F"/>
    <w:rsid w:val="00515450"/>
    <w:rsid w:val="00515634"/>
    <w:rsid w:val="00516B84"/>
    <w:rsid w:val="0051758B"/>
    <w:rsid w:val="00517DA1"/>
    <w:rsid w:val="00520450"/>
    <w:rsid w:val="005226E8"/>
    <w:rsid w:val="00522B26"/>
    <w:rsid w:val="00523A22"/>
    <w:rsid w:val="00523ADA"/>
    <w:rsid w:val="00523F19"/>
    <w:rsid w:val="00524EBA"/>
    <w:rsid w:val="00526267"/>
    <w:rsid w:val="0052628B"/>
    <w:rsid w:val="0052656A"/>
    <w:rsid w:val="005315AB"/>
    <w:rsid w:val="005315B8"/>
    <w:rsid w:val="00531734"/>
    <w:rsid w:val="005322C8"/>
    <w:rsid w:val="00533D3E"/>
    <w:rsid w:val="00535036"/>
    <w:rsid w:val="00535B9C"/>
    <w:rsid w:val="00535E01"/>
    <w:rsid w:val="00536AE3"/>
    <w:rsid w:val="00536E25"/>
    <w:rsid w:val="005370F7"/>
    <w:rsid w:val="00540BAE"/>
    <w:rsid w:val="00541162"/>
    <w:rsid w:val="0054145A"/>
    <w:rsid w:val="00542464"/>
    <w:rsid w:val="00542CFD"/>
    <w:rsid w:val="00543060"/>
    <w:rsid w:val="00543361"/>
    <w:rsid w:val="0054419E"/>
    <w:rsid w:val="005445FB"/>
    <w:rsid w:val="00544F89"/>
    <w:rsid w:val="0054501F"/>
    <w:rsid w:val="00545814"/>
    <w:rsid w:val="0054613B"/>
    <w:rsid w:val="00546AD3"/>
    <w:rsid w:val="00546AF8"/>
    <w:rsid w:val="00546C10"/>
    <w:rsid w:val="00547105"/>
    <w:rsid w:val="00547CCA"/>
    <w:rsid w:val="00547D00"/>
    <w:rsid w:val="00547DB0"/>
    <w:rsid w:val="0055153A"/>
    <w:rsid w:val="00552893"/>
    <w:rsid w:val="005534BB"/>
    <w:rsid w:val="00553CEA"/>
    <w:rsid w:val="00554ACF"/>
    <w:rsid w:val="00556111"/>
    <w:rsid w:val="00556A2B"/>
    <w:rsid w:val="00557DFA"/>
    <w:rsid w:val="005601C3"/>
    <w:rsid w:val="00561561"/>
    <w:rsid w:val="005618D3"/>
    <w:rsid w:val="00564603"/>
    <w:rsid w:val="005648C1"/>
    <w:rsid w:val="00564DB2"/>
    <w:rsid w:val="005657D3"/>
    <w:rsid w:val="00565925"/>
    <w:rsid w:val="00565BE9"/>
    <w:rsid w:val="00565E13"/>
    <w:rsid w:val="005662ED"/>
    <w:rsid w:val="00566B6B"/>
    <w:rsid w:val="00566CA7"/>
    <w:rsid w:val="005700F9"/>
    <w:rsid w:val="0057018D"/>
    <w:rsid w:val="00570C05"/>
    <w:rsid w:val="00571CC0"/>
    <w:rsid w:val="005725EA"/>
    <w:rsid w:val="00572627"/>
    <w:rsid w:val="0057329D"/>
    <w:rsid w:val="00573A4A"/>
    <w:rsid w:val="0057445C"/>
    <w:rsid w:val="0057494F"/>
    <w:rsid w:val="0057671D"/>
    <w:rsid w:val="00577420"/>
    <w:rsid w:val="0057742A"/>
    <w:rsid w:val="00577E55"/>
    <w:rsid w:val="00580328"/>
    <w:rsid w:val="00580A84"/>
    <w:rsid w:val="00580D83"/>
    <w:rsid w:val="005810DC"/>
    <w:rsid w:val="00581EBA"/>
    <w:rsid w:val="00581F0D"/>
    <w:rsid w:val="00582425"/>
    <w:rsid w:val="005833C0"/>
    <w:rsid w:val="00583646"/>
    <w:rsid w:val="0058435D"/>
    <w:rsid w:val="00584FF0"/>
    <w:rsid w:val="0058574B"/>
    <w:rsid w:val="00585977"/>
    <w:rsid w:val="005860AC"/>
    <w:rsid w:val="005905C9"/>
    <w:rsid w:val="00590BFD"/>
    <w:rsid w:val="00591090"/>
    <w:rsid w:val="005915B1"/>
    <w:rsid w:val="00592308"/>
    <w:rsid w:val="00593A43"/>
    <w:rsid w:val="005956B3"/>
    <w:rsid w:val="005957B5"/>
    <w:rsid w:val="005961E1"/>
    <w:rsid w:val="00596AB6"/>
    <w:rsid w:val="00596D41"/>
    <w:rsid w:val="00596FD4"/>
    <w:rsid w:val="0059725F"/>
    <w:rsid w:val="005A034C"/>
    <w:rsid w:val="005A0593"/>
    <w:rsid w:val="005A0CEA"/>
    <w:rsid w:val="005A0E17"/>
    <w:rsid w:val="005A28E3"/>
    <w:rsid w:val="005A3724"/>
    <w:rsid w:val="005A39A5"/>
    <w:rsid w:val="005A39F2"/>
    <w:rsid w:val="005A3BBF"/>
    <w:rsid w:val="005A41CE"/>
    <w:rsid w:val="005A4A0A"/>
    <w:rsid w:val="005A5BE3"/>
    <w:rsid w:val="005B006F"/>
    <w:rsid w:val="005B0A8B"/>
    <w:rsid w:val="005B3A3D"/>
    <w:rsid w:val="005B5940"/>
    <w:rsid w:val="005B6ECB"/>
    <w:rsid w:val="005B6F43"/>
    <w:rsid w:val="005B7599"/>
    <w:rsid w:val="005C0C68"/>
    <w:rsid w:val="005C1A09"/>
    <w:rsid w:val="005C48BB"/>
    <w:rsid w:val="005C514B"/>
    <w:rsid w:val="005C758A"/>
    <w:rsid w:val="005C76E4"/>
    <w:rsid w:val="005D14F4"/>
    <w:rsid w:val="005D2728"/>
    <w:rsid w:val="005D2CD2"/>
    <w:rsid w:val="005D302F"/>
    <w:rsid w:val="005D4F69"/>
    <w:rsid w:val="005D5BAC"/>
    <w:rsid w:val="005D6A0A"/>
    <w:rsid w:val="005D6B93"/>
    <w:rsid w:val="005D6BEB"/>
    <w:rsid w:val="005D71E8"/>
    <w:rsid w:val="005D7AA6"/>
    <w:rsid w:val="005E2CA5"/>
    <w:rsid w:val="005E2EEA"/>
    <w:rsid w:val="005E37A0"/>
    <w:rsid w:val="005E4A50"/>
    <w:rsid w:val="005E52D7"/>
    <w:rsid w:val="005E55E0"/>
    <w:rsid w:val="005E56F1"/>
    <w:rsid w:val="005E61F4"/>
    <w:rsid w:val="005E6C99"/>
    <w:rsid w:val="005E7CD9"/>
    <w:rsid w:val="005F0BC8"/>
    <w:rsid w:val="005F0D17"/>
    <w:rsid w:val="005F1427"/>
    <w:rsid w:val="005F1692"/>
    <w:rsid w:val="005F1A97"/>
    <w:rsid w:val="005F1EEB"/>
    <w:rsid w:val="005F21A3"/>
    <w:rsid w:val="005F22AF"/>
    <w:rsid w:val="005F2461"/>
    <w:rsid w:val="005F2D58"/>
    <w:rsid w:val="005F2E32"/>
    <w:rsid w:val="005F48DE"/>
    <w:rsid w:val="005F5667"/>
    <w:rsid w:val="005F5698"/>
    <w:rsid w:val="005F615B"/>
    <w:rsid w:val="005F7DBB"/>
    <w:rsid w:val="00600045"/>
    <w:rsid w:val="0060121F"/>
    <w:rsid w:val="00601312"/>
    <w:rsid w:val="00601693"/>
    <w:rsid w:val="006019B0"/>
    <w:rsid w:val="0060321E"/>
    <w:rsid w:val="00603478"/>
    <w:rsid w:val="00603870"/>
    <w:rsid w:val="00603D17"/>
    <w:rsid w:val="00604A61"/>
    <w:rsid w:val="0060565C"/>
    <w:rsid w:val="006072F7"/>
    <w:rsid w:val="006072F8"/>
    <w:rsid w:val="00607352"/>
    <w:rsid w:val="00607E9B"/>
    <w:rsid w:val="0061052A"/>
    <w:rsid w:val="006107B2"/>
    <w:rsid w:val="006120C2"/>
    <w:rsid w:val="00613675"/>
    <w:rsid w:val="00613ABE"/>
    <w:rsid w:val="006140E4"/>
    <w:rsid w:val="00615352"/>
    <w:rsid w:val="00615FF7"/>
    <w:rsid w:val="00616AAD"/>
    <w:rsid w:val="0061799B"/>
    <w:rsid w:val="00617D01"/>
    <w:rsid w:val="006206BF"/>
    <w:rsid w:val="00620EEA"/>
    <w:rsid w:val="00621549"/>
    <w:rsid w:val="00621E42"/>
    <w:rsid w:val="00623F53"/>
    <w:rsid w:val="006268C5"/>
    <w:rsid w:val="00627881"/>
    <w:rsid w:val="00627CF5"/>
    <w:rsid w:val="00627E31"/>
    <w:rsid w:val="00630E1A"/>
    <w:rsid w:val="00630E66"/>
    <w:rsid w:val="006315E4"/>
    <w:rsid w:val="006340FA"/>
    <w:rsid w:val="006344EC"/>
    <w:rsid w:val="006364CE"/>
    <w:rsid w:val="00636657"/>
    <w:rsid w:val="006371AF"/>
    <w:rsid w:val="00637C52"/>
    <w:rsid w:val="00640C1D"/>
    <w:rsid w:val="00641045"/>
    <w:rsid w:val="0064107F"/>
    <w:rsid w:val="006416CA"/>
    <w:rsid w:val="00641867"/>
    <w:rsid w:val="00642219"/>
    <w:rsid w:val="00644171"/>
    <w:rsid w:val="00644300"/>
    <w:rsid w:val="00646638"/>
    <w:rsid w:val="00647CBE"/>
    <w:rsid w:val="006515C1"/>
    <w:rsid w:val="00651C44"/>
    <w:rsid w:val="0065248E"/>
    <w:rsid w:val="006529D8"/>
    <w:rsid w:val="006531ED"/>
    <w:rsid w:val="00653381"/>
    <w:rsid w:val="00654068"/>
    <w:rsid w:val="00654420"/>
    <w:rsid w:val="00654974"/>
    <w:rsid w:val="0065579F"/>
    <w:rsid w:val="00656448"/>
    <w:rsid w:val="006564F6"/>
    <w:rsid w:val="00657026"/>
    <w:rsid w:val="00657055"/>
    <w:rsid w:val="00657130"/>
    <w:rsid w:val="00657392"/>
    <w:rsid w:val="006577C0"/>
    <w:rsid w:val="006606C7"/>
    <w:rsid w:val="00663686"/>
    <w:rsid w:val="00663787"/>
    <w:rsid w:val="00664143"/>
    <w:rsid w:val="00664382"/>
    <w:rsid w:val="00664478"/>
    <w:rsid w:val="00664743"/>
    <w:rsid w:val="0066532F"/>
    <w:rsid w:val="006655F8"/>
    <w:rsid w:val="006656A2"/>
    <w:rsid w:val="006665BC"/>
    <w:rsid w:val="006665E7"/>
    <w:rsid w:val="00670E77"/>
    <w:rsid w:val="00671354"/>
    <w:rsid w:val="00673153"/>
    <w:rsid w:val="00673388"/>
    <w:rsid w:val="0067358C"/>
    <w:rsid w:val="006743E4"/>
    <w:rsid w:val="006744F3"/>
    <w:rsid w:val="00674F2A"/>
    <w:rsid w:val="00675A0E"/>
    <w:rsid w:val="00675C55"/>
    <w:rsid w:val="00677B91"/>
    <w:rsid w:val="00680110"/>
    <w:rsid w:val="00680386"/>
    <w:rsid w:val="0068082E"/>
    <w:rsid w:val="00680CF0"/>
    <w:rsid w:val="00680E3A"/>
    <w:rsid w:val="006819AF"/>
    <w:rsid w:val="00681CC7"/>
    <w:rsid w:val="0068257B"/>
    <w:rsid w:val="006840AE"/>
    <w:rsid w:val="00684B26"/>
    <w:rsid w:val="00684E9F"/>
    <w:rsid w:val="00685458"/>
    <w:rsid w:val="00685551"/>
    <w:rsid w:val="00685666"/>
    <w:rsid w:val="006862BE"/>
    <w:rsid w:val="00686D2B"/>
    <w:rsid w:val="00687257"/>
    <w:rsid w:val="006873F1"/>
    <w:rsid w:val="00687CA0"/>
    <w:rsid w:val="006922C6"/>
    <w:rsid w:val="0069277F"/>
    <w:rsid w:val="00692DC5"/>
    <w:rsid w:val="00693A44"/>
    <w:rsid w:val="00694AFF"/>
    <w:rsid w:val="00694D08"/>
    <w:rsid w:val="006953D7"/>
    <w:rsid w:val="0069547E"/>
    <w:rsid w:val="006954F0"/>
    <w:rsid w:val="00695E8A"/>
    <w:rsid w:val="006962AC"/>
    <w:rsid w:val="00696638"/>
    <w:rsid w:val="006968A8"/>
    <w:rsid w:val="00696BC4"/>
    <w:rsid w:val="00696C8B"/>
    <w:rsid w:val="00696F39"/>
    <w:rsid w:val="006977F2"/>
    <w:rsid w:val="00697901"/>
    <w:rsid w:val="006A0D07"/>
    <w:rsid w:val="006A0D19"/>
    <w:rsid w:val="006A18BA"/>
    <w:rsid w:val="006A4DC8"/>
    <w:rsid w:val="006A517A"/>
    <w:rsid w:val="006A7929"/>
    <w:rsid w:val="006A7F68"/>
    <w:rsid w:val="006B059D"/>
    <w:rsid w:val="006B0798"/>
    <w:rsid w:val="006B07F8"/>
    <w:rsid w:val="006B0BAF"/>
    <w:rsid w:val="006B1126"/>
    <w:rsid w:val="006B1128"/>
    <w:rsid w:val="006B17AE"/>
    <w:rsid w:val="006B427D"/>
    <w:rsid w:val="006B5680"/>
    <w:rsid w:val="006B6553"/>
    <w:rsid w:val="006B72BA"/>
    <w:rsid w:val="006C151B"/>
    <w:rsid w:val="006C1D05"/>
    <w:rsid w:val="006C23E1"/>
    <w:rsid w:val="006C266E"/>
    <w:rsid w:val="006C28E3"/>
    <w:rsid w:val="006C49CA"/>
    <w:rsid w:val="006C4F64"/>
    <w:rsid w:val="006C50B0"/>
    <w:rsid w:val="006C591D"/>
    <w:rsid w:val="006C7191"/>
    <w:rsid w:val="006D068B"/>
    <w:rsid w:val="006D15E6"/>
    <w:rsid w:val="006D2661"/>
    <w:rsid w:val="006D2F26"/>
    <w:rsid w:val="006D34C9"/>
    <w:rsid w:val="006D3AE7"/>
    <w:rsid w:val="006D4072"/>
    <w:rsid w:val="006D4339"/>
    <w:rsid w:val="006D49BD"/>
    <w:rsid w:val="006D4AB4"/>
    <w:rsid w:val="006D4CE7"/>
    <w:rsid w:val="006D4F31"/>
    <w:rsid w:val="006D69BB"/>
    <w:rsid w:val="006D6AD5"/>
    <w:rsid w:val="006D76CC"/>
    <w:rsid w:val="006E0F23"/>
    <w:rsid w:val="006E1C5B"/>
    <w:rsid w:val="006E25AE"/>
    <w:rsid w:val="006E3054"/>
    <w:rsid w:val="006E43A4"/>
    <w:rsid w:val="006E47DA"/>
    <w:rsid w:val="006E532F"/>
    <w:rsid w:val="006E5EAF"/>
    <w:rsid w:val="006E625F"/>
    <w:rsid w:val="006F051D"/>
    <w:rsid w:val="006F096E"/>
    <w:rsid w:val="006F0E1F"/>
    <w:rsid w:val="006F1156"/>
    <w:rsid w:val="006F131F"/>
    <w:rsid w:val="006F15DF"/>
    <w:rsid w:val="006F2483"/>
    <w:rsid w:val="006F2A41"/>
    <w:rsid w:val="006F2EFC"/>
    <w:rsid w:val="006F41F2"/>
    <w:rsid w:val="006F49F4"/>
    <w:rsid w:val="006F500B"/>
    <w:rsid w:val="006F6409"/>
    <w:rsid w:val="006F735C"/>
    <w:rsid w:val="00703056"/>
    <w:rsid w:val="0070349D"/>
    <w:rsid w:val="007035FF"/>
    <w:rsid w:val="007036A1"/>
    <w:rsid w:val="00704650"/>
    <w:rsid w:val="0070519E"/>
    <w:rsid w:val="007051E5"/>
    <w:rsid w:val="007058F2"/>
    <w:rsid w:val="007058FE"/>
    <w:rsid w:val="00706077"/>
    <w:rsid w:val="007071E5"/>
    <w:rsid w:val="00707FBE"/>
    <w:rsid w:val="00710FCA"/>
    <w:rsid w:val="00711896"/>
    <w:rsid w:val="00714BBB"/>
    <w:rsid w:val="00716350"/>
    <w:rsid w:val="00716AC8"/>
    <w:rsid w:val="00717267"/>
    <w:rsid w:val="007177B7"/>
    <w:rsid w:val="00717B5B"/>
    <w:rsid w:val="00717C37"/>
    <w:rsid w:val="007228C3"/>
    <w:rsid w:val="00723E80"/>
    <w:rsid w:val="0072401B"/>
    <w:rsid w:val="0072457C"/>
    <w:rsid w:val="00724ACC"/>
    <w:rsid w:val="00725732"/>
    <w:rsid w:val="007264EA"/>
    <w:rsid w:val="007265DF"/>
    <w:rsid w:val="0072768E"/>
    <w:rsid w:val="00727B92"/>
    <w:rsid w:val="00730082"/>
    <w:rsid w:val="00730AA8"/>
    <w:rsid w:val="00730DB9"/>
    <w:rsid w:val="00732257"/>
    <w:rsid w:val="00732D1B"/>
    <w:rsid w:val="00732DD5"/>
    <w:rsid w:val="0073363F"/>
    <w:rsid w:val="00733913"/>
    <w:rsid w:val="00734FF1"/>
    <w:rsid w:val="00735505"/>
    <w:rsid w:val="0073645F"/>
    <w:rsid w:val="00736E1D"/>
    <w:rsid w:val="00737EFC"/>
    <w:rsid w:val="007405EC"/>
    <w:rsid w:val="00740649"/>
    <w:rsid w:val="00740B53"/>
    <w:rsid w:val="00740BEF"/>
    <w:rsid w:val="007416FF"/>
    <w:rsid w:val="00741A37"/>
    <w:rsid w:val="00742981"/>
    <w:rsid w:val="00742C55"/>
    <w:rsid w:val="00743BFE"/>
    <w:rsid w:val="0074421E"/>
    <w:rsid w:val="00744D3F"/>
    <w:rsid w:val="0074503C"/>
    <w:rsid w:val="007459DC"/>
    <w:rsid w:val="007470B0"/>
    <w:rsid w:val="0075036B"/>
    <w:rsid w:val="007510EB"/>
    <w:rsid w:val="00751DF4"/>
    <w:rsid w:val="00752935"/>
    <w:rsid w:val="00753D46"/>
    <w:rsid w:val="00754EDB"/>
    <w:rsid w:val="0075589F"/>
    <w:rsid w:val="00755956"/>
    <w:rsid w:val="0075635F"/>
    <w:rsid w:val="00756B45"/>
    <w:rsid w:val="007577C7"/>
    <w:rsid w:val="00761129"/>
    <w:rsid w:val="00762ACE"/>
    <w:rsid w:val="0076336D"/>
    <w:rsid w:val="00763A25"/>
    <w:rsid w:val="00764252"/>
    <w:rsid w:val="0076470B"/>
    <w:rsid w:val="007649E9"/>
    <w:rsid w:val="00764A99"/>
    <w:rsid w:val="00764E38"/>
    <w:rsid w:val="007660B4"/>
    <w:rsid w:val="007661FF"/>
    <w:rsid w:val="007674B0"/>
    <w:rsid w:val="007678C5"/>
    <w:rsid w:val="007704D6"/>
    <w:rsid w:val="007712D2"/>
    <w:rsid w:val="00771622"/>
    <w:rsid w:val="0077190B"/>
    <w:rsid w:val="00772162"/>
    <w:rsid w:val="00772AE9"/>
    <w:rsid w:val="00772F64"/>
    <w:rsid w:val="00773EC6"/>
    <w:rsid w:val="00775A0E"/>
    <w:rsid w:val="00775D4B"/>
    <w:rsid w:val="00776939"/>
    <w:rsid w:val="00776AD4"/>
    <w:rsid w:val="00777075"/>
    <w:rsid w:val="0077723B"/>
    <w:rsid w:val="00777676"/>
    <w:rsid w:val="00777FFD"/>
    <w:rsid w:val="0078054D"/>
    <w:rsid w:val="00781F36"/>
    <w:rsid w:val="00782282"/>
    <w:rsid w:val="0078234F"/>
    <w:rsid w:val="00782525"/>
    <w:rsid w:val="00782889"/>
    <w:rsid w:val="007833D5"/>
    <w:rsid w:val="0078355B"/>
    <w:rsid w:val="00783CF9"/>
    <w:rsid w:val="00784233"/>
    <w:rsid w:val="00786650"/>
    <w:rsid w:val="00786A84"/>
    <w:rsid w:val="00786B8A"/>
    <w:rsid w:val="00787459"/>
    <w:rsid w:val="00787EA5"/>
    <w:rsid w:val="00787F26"/>
    <w:rsid w:val="00790468"/>
    <w:rsid w:val="00790FB7"/>
    <w:rsid w:val="00791594"/>
    <w:rsid w:val="00792636"/>
    <w:rsid w:val="007928A1"/>
    <w:rsid w:val="00792A49"/>
    <w:rsid w:val="00793780"/>
    <w:rsid w:val="00793CD9"/>
    <w:rsid w:val="00795118"/>
    <w:rsid w:val="007964A3"/>
    <w:rsid w:val="00797ACA"/>
    <w:rsid w:val="00797C48"/>
    <w:rsid w:val="00797C87"/>
    <w:rsid w:val="007A05C6"/>
    <w:rsid w:val="007A06A1"/>
    <w:rsid w:val="007A1313"/>
    <w:rsid w:val="007A15D3"/>
    <w:rsid w:val="007A1808"/>
    <w:rsid w:val="007A1860"/>
    <w:rsid w:val="007A1C81"/>
    <w:rsid w:val="007A1F93"/>
    <w:rsid w:val="007A233E"/>
    <w:rsid w:val="007A4843"/>
    <w:rsid w:val="007A5A7A"/>
    <w:rsid w:val="007A61C8"/>
    <w:rsid w:val="007A65F6"/>
    <w:rsid w:val="007A6808"/>
    <w:rsid w:val="007A78E7"/>
    <w:rsid w:val="007A793F"/>
    <w:rsid w:val="007B01B2"/>
    <w:rsid w:val="007B06F2"/>
    <w:rsid w:val="007B10F4"/>
    <w:rsid w:val="007B1376"/>
    <w:rsid w:val="007B1797"/>
    <w:rsid w:val="007B35B2"/>
    <w:rsid w:val="007B35F5"/>
    <w:rsid w:val="007B4DA2"/>
    <w:rsid w:val="007B54E5"/>
    <w:rsid w:val="007B54EC"/>
    <w:rsid w:val="007B5BC2"/>
    <w:rsid w:val="007B70EF"/>
    <w:rsid w:val="007B730A"/>
    <w:rsid w:val="007C0AE4"/>
    <w:rsid w:val="007C0BF1"/>
    <w:rsid w:val="007C1ED8"/>
    <w:rsid w:val="007C2F07"/>
    <w:rsid w:val="007C5230"/>
    <w:rsid w:val="007C538D"/>
    <w:rsid w:val="007C5994"/>
    <w:rsid w:val="007C59E6"/>
    <w:rsid w:val="007C6C1F"/>
    <w:rsid w:val="007C7349"/>
    <w:rsid w:val="007C763B"/>
    <w:rsid w:val="007D14AA"/>
    <w:rsid w:val="007D15F9"/>
    <w:rsid w:val="007D172F"/>
    <w:rsid w:val="007D1D72"/>
    <w:rsid w:val="007D2F6D"/>
    <w:rsid w:val="007D32B6"/>
    <w:rsid w:val="007D34C5"/>
    <w:rsid w:val="007D34C7"/>
    <w:rsid w:val="007D36D7"/>
    <w:rsid w:val="007D4811"/>
    <w:rsid w:val="007D5077"/>
    <w:rsid w:val="007D52E5"/>
    <w:rsid w:val="007D64ED"/>
    <w:rsid w:val="007D6A53"/>
    <w:rsid w:val="007D70CB"/>
    <w:rsid w:val="007D7135"/>
    <w:rsid w:val="007D7DE8"/>
    <w:rsid w:val="007E084B"/>
    <w:rsid w:val="007E3056"/>
    <w:rsid w:val="007E310C"/>
    <w:rsid w:val="007E3405"/>
    <w:rsid w:val="007E3F66"/>
    <w:rsid w:val="007E4C54"/>
    <w:rsid w:val="007E4CDA"/>
    <w:rsid w:val="007E5414"/>
    <w:rsid w:val="007E5A8A"/>
    <w:rsid w:val="007E7DD2"/>
    <w:rsid w:val="007E7E85"/>
    <w:rsid w:val="007E7F0F"/>
    <w:rsid w:val="007E7F63"/>
    <w:rsid w:val="007F0201"/>
    <w:rsid w:val="007F1BCD"/>
    <w:rsid w:val="007F1E55"/>
    <w:rsid w:val="007F449B"/>
    <w:rsid w:val="007F4D6D"/>
    <w:rsid w:val="007F4DB7"/>
    <w:rsid w:val="007F4E7C"/>
    <w:rsid w:val="007F571B"/>
    <w:rsid w:val="007F58EA"/>
    <w:rsid w:val="007F616E"/>
    <w:rsid w:val="007F62A5"/>
    <w:rsid w:val="007F66A4"/>
    <w:rsid w:val="007F6B76"/>
    <w:rsid w:val="008004B0"/>
    <w:rsid w:val="00800516"/>
    <w:rsid w:val="00800A1E"/>
    <w:rsid w:val="00800D88"/>
    <w:rsid w:val="00801DC4"/>
    <w:rsid w:val="008031A0"/>
    <w:rsid w:val="00804C3A"/>
    <w:rsid w:val="008050DF"/>
    <w:rsid w:val="0080531D"/>
    <w:rsid w:val="00805B65"/>
    <w:rsid w:val="00806522"/>
    <w:rsid w:val="00807857"/>
    <w:rsid w:val="008078F1"/>
    <w:rsid w:val="0081029E"/>
    <w:rsid w:val="008111C2"/>
    <w:rsid w:val="00812CC6"/>
    <w:rsid w:val="00812CD1"/>
    <w:rsid w:val="00812DD2"/>
    <w:rsid w:val="00813B31"/>
    <w:rsid w:val="00814291"/>
    <w:rsid w:val="00814F4F"/>
    <w:rsid w:val="008151AF"/>
    <w:rsid w:val="00815352"/>
    <w:rsid w:val="00815995"/>
    <w:rsid w:val="00816525"/>
    <w:rsid w:val="008166F3"/>
    <w:rsid w:val="00816DBC"/>
    <w:rsid w:val="00816F38"/>
    <w:rsid w:val="0081752D"/>
    <w:rsid w:val="00821E5C"/>
    <w:rsid w:val="008221FC"/>
    <w:rsid w:val="00822353"/>
    <w:rsid w:val="00822E9B"/>
    <w:rsid w:val="00823442"/>
    <w:rsid w:val="00823FBE"/>
    <w:rsid w:val="00824998"/>
    <w:rsid w:val="00824C4C"/>
    <w:rsid w:val="00826B65"/>
    <w:rsid w:val="00827B0B"/>
    <w:rsid w:val="0083062A"/>
    <w:rsid w:val="00831203"/>
    <w:rsid w:val="0083318F"/>
    <w:rsid w:val="008337B3"/>
    <w:rsid w:val="00833C43"/>
    <w:rsid w:val="0083459A"/>
    <w:rsid w:val="00834680"/>
    <w:rsid w:val="008356F5"/>
    <w:rsid w:val="008357AB"/>
    <w:rsid w:val="00835D10"/>
    <w:rsid w:val="00836868"/>
    <w:rsid w:val="00840D6B"/>
    <w:rsid w:val="0084173D"/>
    <w:rsid w:val="00841D84"/>
    <w:rsid w:val="00842033"/>
    <w:rsid w:val="00842848"/>
    <w:rsid w:val="008428AD"/>
    <w:rsid w:val="00842E89"/>
    <w:rsid w:val="00843472"/>
    <w:rsid w:val="0084361B"/>
    <w:rsid w:val="00843FD3"/>
    <w:rsid w:val="00844315"/>
    <w:rsid w:val="0084597F"/>
    <w:rsid w:val="008461A8"/>
    <w:rsid w:val="0084649C"/>
    <w:rsid w:val="0084651B"/>
    <w:rsid w:val="008501F4"/>
    <w:rsid w:val="0085077C"/>
    <w:rsid w:val="008508AE"/>
    <w:rsid w:val="00850FB9"/>
    <w:rsid w:val="008510D0"/>
    <w:rsid w:val="00851D33"/>
    <w:rsid w:val="008531BA"/>
    <w:rsid w:val="00853688"/>
    <w:rsid w:val="0085458A"/>
    <w:rsid w:val="008549A6"/>
    <w:rsid w:val="00854B60"/>
    <w:rsid w:val="00854DF8"/>
    <w:rsid w:val="00860564"/>
    <w:rsid w:val="008606DC"/>
    <w:rsid w:val="008619CA"/>
    <w:rsid w:val="0086345A"/>
    <w:rsid w:val="008641D0"/>
    <w:rsid w:val="008648DA"/>
    <w:rsid w:val="0086605F"/>
    <w:rsid w:val="00866BC8"/>
    <w:rsid w:val="008673DF"/>
    <w:rsid w:val="008678F5"/>
    <w:rsid w:val="00870C9B"/>
    <w:rsid w:val="0087174F"/>
    <w:rsid w:val="008721F7"/>
    <w:rsid w:val="00872504"/>
    <w:rsid w:val="00872B28"/>
    <w:rsid w:val="0087457F"/>
    <w:rsid w:val="00874A8C"/>
    <w:rsid w:val="00874D23"/>
    <w:rsid w:val="00875D08"/>
    <w:rsid w:val="00876E17"/>
    <w:rsid w:val="0087790C"/>
    <w:rsid w:val="00877FA2"/>
    <w:rsid w:val="0088053D"/>
    <w:rsid w:val="008806EB"/>
    <w:rsid w:val="00881478"/>
    <w:rsid w:val="00881625"/>
    <w:rsid w:val="00881F56"/>
    <w:rsid w:val="00882EA8"/>
    <w:rsid w:val="008832E1"/>
    <w:rsid w:val="00883810"/>
    <w:rsid w:val="008862BD"/>
    <w:rsid w:val="008863C0"/>
    <w:rsid w:val="008871C1"/>
    <w:rsid w:val="00887EF1"/>
    <w:rsid w:val="00887F82"/>
    <w:rsid w:val="0089029E"/>
    <w:rsid w:val="0089129A"/>
    <w:rsid w:val="00891480"/>
    <w:rsid w:val="0089150C"/>
    <w:rsid w:val="00895253"/>
    <w:rsid w:val="00896262"/>
    <w:rsid w:val="008966AB"/>
    <w:rsid w:val="00896D7F"/>
    <w:rsid w:val="008974EA"/>
    <w:rsid w:val="00897749"/>
    <w:rsid w:val="008A0DFC"/>
    <w:rsid w:val="008A24A5"/>
    <w:rsid w:val="008A30D0"/>
    <w:rsid w:val="008A4283"/>
    <w:rsid w:val="008A470B"/>
    <w:rsid w:val="008A5FCD"/>
    <w:rsid w:val="008A7CEB"/>
    <w:rsid w:val="008B1C5A"/>
    <w:rsid w:val="008B2328"/>
    <w:rsid w:val="008B23AC"/>
    <w:rsid w:val="008B2850"/>
    <w:rsid w:val="008B2A4B"/>
    <w:rsid w:val="008B39F8"/>
    <w:rsid w:val="008B4193"/>
    <w:rsid w:val="008B435A"/>
    <w:rsid w:val="008B46B3"/>
    <w:rsid w:val="008B4D4D"/>
    <w:rsid w:val="008B5205"/>
    <w:rsid w:val="008B5F0B"/>
    <w:rsid w:val="008B6D8D"/>
    <w:rsid w:val="008B71D8"/>
    <w:rsid w:val="008B7C1C"/>
    <w:rsid w:val="008C0598"/>
    <w:rsid w:val="008C0F72"/>
    <w:rsid w:val="008C0FDB"/>
    <w:rsid w:val="008C134D"/>
    <w:rsid w:val="008C28BD"/>
    <w:rsid w:val="008C3657"/>
    <w:rsid w:val="008C5859"/>
    <w:rsid w:val="008C58FE"/>
    <w:rsid w:val="008C5909"/>
    <w:rsid w:val="008C5B62"/>
    <w:rsid w:val="008C5B67"/>
    <w:rsid w:val="008C6C0F"/>
    <w:rsid w:val="008D0B16"/>
    <w:rsid w:val="008D21D5"/>
    <w:rsid w:val="008D2486"/>
    <w:rsid w:val="008D2B52"/>
    <w:rsid w:val="008D31B8"/>
    <w:rsid w:val="008D43BC"/>
    <w:rsid w:val="008D4F64"/>
    <w:rsid w:val="008D6A64"/>
    <w:rsid w:val="008D6D5D"/>
    <w:rsid w:val="008D7D0C"/>
    <w:rsid w:val="008D7F03"/>
    <w:rsid w:val="008E030C"/>
    <w:rsid w:val="008E0DA4"/>
    <w:rsid w:val="008E0E64"/>
    <w:rsid w:val="008E2298"/>
    <w:rsid w:val="008E2757"/>
    <w:rsid w:val="008E2824"/>
    <w:rsid w:val="008E3FAA"/>
    <w:rsid w:val="008E40A1"/>
    <w:rsid w:val="008E4A4D"/>
    <w:rsid w:val="008E60AD"/>
    <w:rsid w:val="008E62BB"/>
    <w:rsid w:val="008E64E5"/>
    <w:rsid w:val="008E741A"/>
    <w:rsid w:val="008E76BF"/>
    <w:rsid w:val="008F01DA"/>
    <w:rsid w:val="008F13EF"/>
    <w:rsid w:val="008F1C24"/>
    <w:rsid w:val="008F2B5B"/>
    <w:rsid w:val="008F31C6"/>
    <w:rsid w:val="008F47E9"/>
    <w:rsid w:val="008F5153"/>
    <w:rsid w:val="008F5F6C"/>
    <w:rsid w:val="008F743D"/>
    <w:rsid w:val="009009E7"/>
    <w:rsid w:val="00900F02"/>
    <w:rsid w:val="00903ABE"/>
    <w:rsid w:val="00906840"/>
    <w:rsid w:val="00906D5C"/>
    <w:rsid w:val="00907C52"/>
    <w:rsid w:val="00907EE0"/>
    <w:rsid w:val="00910133"/>
    <w:rsid w:val="0091022D"/>
    <w:rsid w:val="009107A3"/>
    <w:rsid w:val="009115E1"/>
    <w:rsid w:val="00912CB0"/>
    <w:rsid w:val="00912D05"/>
    <w:rsid w:val="009135BA"/>
    <w:rsid w:val="00913DDE"/>
    <w:rsid w:val="009142CA"/>
    <w:rsid w:val="00914FF6"/>
    <w:rsid w:val="0091587D"/>
    <w:rsid w:val="0091633A"/>
    <w:rsid w:val="0091638D"/>
    <w:rsid w:val="00917639"/>
    <w:rsid w:val="00917EE6"/>
    <w:rsid w:val="00920AE2"/>
    <w:rsid w:val="00920B2A"/>
    <w:rsid w:val="0092126B"/>
    <w:rsid w:val="00921A8D"/>
    <w:rsid w:val="00921AA3"/>
    <w:rsid w:val="009226CB"/>
    <w:rsid w:val="009228E3"/>
    <w:rsid w:val="00923449"/>
    <w:rsid w:val="009235F7"/>
    <w:rsid w:val="009243E1"/>
    <w:rsid w:val="00925C85"/>
    <w:rsid w:val="0092757C"/>
    <w:rsid w:val="009276EC"/>
    <w:rsid w:val="00927902"/>
    <w:rsid w:val="0092794A"/>
    <w:rsid w:val="00927959"/>
    <w:rsid w:val="00927A8C"/>
    <w:rsid w:val="00927F05"/>
    <w:rsid w:val="00930115"/>
    <w:rsid w:val="00930DA2"/>
    <w:rsid w:val="0093164C"/>
    <w:rsid w:val="00931F6D"/>
    <w:rsid w:val="009326A8"/>
    <w:rsid w:val="00932799"/>
    <w:rsid w:val="00932BE3"/>
    <w:rsid w:val="009345EF"/>
    <w:rsid w:val="009349E7"/>
    <w:rsid w:val="009367CA"/>
    <w:rsid w:val="009370FF"/>
    <w:rsid w:val="009401C1"/>
    <w:rsid w:val="0094088B"/>
    <w:rsid w:val="00940E57"/>
    <w:rsid w:val="00944544"/>
    <w:rsid w:val="00944BC7"/>
    <w:rsid w:val="00944CBD"/>
    <w:rsid w:val="0094591D"/>
    <w:rsid w:val="00947201"/>
    <w:rsid w:val="00947AF6"/>
    <w:rsid w:val="0095085B"/>
    <w:rsid w:val="00950A7B"/>
    <w:rsid w:val="00951E13"/>
    <w:rsid w:val="00952437"/>
    <w:rsid w:val="0095318D"/>
    <w:rsid w:val="00953596"/>
    <w:rsid w:val="00955D1C"/>
    <w:rsid w:val="0096057F"/>
    <w:rsid w:val="00962C76"/>
    <w:rsid w:val="00963EED"/>
    <w:rsid w:val="00966024"/>
    <w:rsid w:val="0096651A"/>
    <w:rsid w:val="0096724A"/>
    <w:rsid w:val="009677D8"/>
    <w:rsid w:val="009679CC"/>
    <w:rsid w:val="00967A02"/>
    <w:rsid w:val="00967D6D"/>
    <w:rsid w:val="0097261C"/>
    <w:rsid w:val="009727D6"/>
    <w:rsid w:val="00972FAA"/>
    <w:rsid w:val="009735C6"/>
    <w:rsid w:val="00974B90"/>
    <w:rsid w:val="00975124"/>
    <w:rsid w:val="009751DA"/>
    <w:rsid w:val="00976121"/>
    <w:rsid w:val="00977AB5"/>
    <w:rsid w:val="009828A6"/>
    <w:rsid w:val="009831CA"/>
    <w:rsid w:val="0098336A"/>
    <w:rsid w:val="009835E4"/>
    <w:rsid w:val="00983849"/>
    <w:rsid w:val="009840B1"/>
    <w:rsid w:val="00984F29"/>
    <w:rsid w:val="00984F2D"/>
    <w:rsid w:val="00985503"/>
    <w:rsid w:val="00985BE9"/>
    <w:rsid w:val="00985C9A"/>
    <w:rsid w:val="00986516"/>
    <w:rsid w:val="00986FC8"/>
    <w:rsid w:val="00987BCC"/>
    <w:rsid w:val="00991712"/>
    <w:rsid w:val="00991788"/>
    <w:rsid w:val="00992BEF"/>
    <w:rsid w:val="00992EDB"/>
    <w:rsid w:val="00993752"/>
    <w:rsid w:val="00993A73"/>
    <w:rsid w:val="00993DE4"/>
    <w:rsid w:val="009943C2"/>
    <w:rsid w:val="00995057"/>
    <w:rsid w:val="009952B0"/>
    <w:rsid w:val="00995BA5"/>
    <w:rsid w:val="00995C64"/>
    <w:rsid w:val="00995F81"/>
    <w:rsid w:val="0099787F"/>
    <w:rsid w:val="00997E66"/>
    <w:rsid w:val="009A0183"/>
    <w:rsid w:val="009A10D5"/>
    <w:rsid w:val="009A2F6D"/>
    <w:rsid w:val="009A46CC"/>
    <w:rsid w:val="009A4C15"/>
    <w:rsid w:val="009A4F24"/>
    <w:rsid w:val="009A53DE"/>
    <w:rsid w:val="009A5E49"/>
    <w:rsid w:val="009A61BC"/>
    <w:rsid w:val="009A699D"/>
    <w:rsid w:val="009A6C50"/>
    <w:rsid w:val="009A78C4"/>
    <w:rsid w:val="009B0E9A"/>
    <w:rsid w:val="009B1284"/>
    <w:rsid w:val="009B2496"/>
    <w:rsid w:val="009B307F"/>
    <w:rsid w:val="009B31E6"/>
    <w:rsid w:val="009B34D8"/>
    <w:rsid w:val="009B3EF0"/>
    <w:rsid w:val="009B3FCD"/>
    <w:rsid w:val="009B42ED"/>
    <w:rsid w:val="009B4EBD"/>
    <w:rsid w:val="009B612F"/>
    <w:rsid w:val="009B7368"/>
    <w:rsid w:val="009B738F"/>
    <w:rsid w:val="009B7B52"/>
    <w:rsid w:val="009C051E"/>
    <w:rsid w:val="009C0C27"/>
    <w:rsid w:val="009C0C5C"/>
    <w:rsid w:val="009C1FD5"/>
    <w:rsid w:val="009C225F"/>
    <w:rsid w:val="009C2520"/>
    <w:rsid w:val="009C27D2"/>
    <w:rsid w:val="009C2A11"/>
    <w:rsid w:val="009C2C45"/>
    <w:rsid w:val="009C3CC2"/>
    <w:rsid w:val="009C3DB1"/>
    <w:rsid w:val="009C4021"/>
    <w:rsid w:val="009C43F3"/>
    <w:rsid w:val="009C4DCC"/>
    <w:rsid w:val="009C5034"/>
    <w:rsid w:val="009C6276"/>
    <w:rsid w:val="009C73B3"/>
    <w:rsid w:val="009D1F14"/>
    <w:rsid w:val="009D3679"/>
    <w:rsid w:val="009D3CFF"/>
    <w:rsid w:val="009D46AC"/>
    <w:rsid w:val="009D5D9E"/>
    <w:rsid w:val="009D681A"/>
    <w:rsid w:val="009D6972"/>
    <w:rsid w:val="009D7393"/>
    <w:rsid w:val="009D7A2E"/>
    <w:rsid w:val="009D7AD5"/>
    <w:rsid w:val="009E0F89"/>
    <w:rsid w:val="009E196C"/>
    <w:rsid w:val="009E1D57"/>
    <w:rsid w:val="009E201D"/>
    <w:rsid w:val="009E2200"/>
    <w:rsid w:val="009E3CD3"/>
    <w:rsid w:val="009E3FB9"/>
    <w:rsid w:val="009E480B"/>
    <w:rsid w:val="009E4A7D"/>
    <w:rsid w:val="009E4D0F"/>
    <w:rsid w:val="009E5212"/>
    <w:rsid w:val="009E5A07"/>
    <w:rsid w:val="009E5D9E"/>
    <w:rsid w:val="009E5DA9"/>
    <w:rsid w:val="009E5EC8"/>
    <w:rsid w:val="009E61CD"/>
    <w:rsid w:val="009E77FF"/>
    <w:rsid w:val="009E7E25"/>
    <w:rsid w:val="009F0520"/>
    <w:rsid w:val="009F05D8"/>
    <w:rsid w:val="009F071F"/>
    <w:rsid w:val="009F0835"/>
    <w:rsid w:val="009F135C"/>
    <w:rsid w:val="009F2EBD"/>
    <w:rsid w:val="009F39DD"/>
    <w:rsid w:val="009F4506"/>
    <w:rsid w:val="009F4AC4"/>
    <w:rsid w:val="009F5B09"/>
    <w:rsid w:val="00A00014"/>
    <w:rsid w:val="00A01050"/>
    <w:rsid w:val="00A0119F"/>
    <w:rsid w:val="00A02424"/>
    <w:rsid w:val="00A02DF5"/>
    <w:rsid w:val="00A03022"/>
    <w:rsid w:val="00A041CF"/>
    <w:rsid w:val="00A052A7"/>
    <w:rsid w:val="00A0556C"/>
    <w:rsid w:val="00A05EEB"/>
    <w:rsid w:val="00A06039"/>
    <w:rsid w:val="00A06EC1"/>
    <w:rsid w:val="00A073E5"/>
    <w:rsid w:val="00A077DD"/>
    <w:rsid w:val="00A078ED"/>
    <w:rsid w:val="00A10113"/>
    <w:rsid w:val="00A10380"/>
    <w:rsid w:val="00A1057F"/>
    <w:rsid w:val="00A10CA3"/>
    <w:rsid w:val="00A1114C"/>
    <w:rsid w:val="00A1210C"/>
    <w:rsid w:val="00A13C0D"/>
    <w:rsid w:val="00A14238"/>
    <w:rsid w:val="00A14EE2"/>
    <w:rsid w:val="00A14FDC"/>
    <w:rsid w:val="00A161C3"/>
    <w:rsid w:val="00A16BC9"/>
    <w:rsid w:val="00A17F5B"/>
    <w:rsid w:val="00A20C74"/>
    <w:rsid w:val="00A21238"/>
    <w:rsid w:val="00A22035"/>
    <w:rsid w:val="00A2231F"/>
    <w:rsid w:val="00A22955"/>
    <w:rsid w:val="00A22DA3"/>
    <w:rsid w:val="00A23BD3"/>
    <w:rsid w:val="00A26930"/>
    <w:rsid w:val="00A270F4"/>
    <w:rsid w:val="00A271CE"/>
    <w:rsid w:val="00A275D6"/>
    <w:rsid w:val="00A276CE"/>
    <w:rsid w:val="00A278FC"/>
    <w:rsid w:val="00A27BB0"/>
    <w:rsid w:val="00A30A73"/>
    <w:rsid w:val="00A31FF5"/>
    <w:rsid w:val="00A330C2"/>
    <w:rsid w:val="00A332D2"/>
    <w:rsid w:val="00A33BC5"/>
    <w:rsid w:val="00A33F2E"/>
    <w:rsid w:val="00A34801"/>
    <w:rsid w:val="00A36126"/>
    <w:rsid w:val="00A36F55"/>
    <w:rsid w:val="00A37585"/>
    <w:rsid w:val="00A378AA"/>
    <w:rsid w:val="00A37A2E"/>
    <w:rsid w:val="00A415A9"/>
    <w:rsid w:val="00A43491"/>
    <w:rsid w:val="00A43AF1"/>
    <w:rsid w:val="00A43B6F"/>
    <w:rsid w:val="00A44006"/>
    <w:rsid w:val="00A46F91"/>
    <w:rsid w:val="00A470CD"/>
    <w:rsid w:val="00A504DB"/>
    <w:rsid w:val="00A51AB2"/>
    <w:rsid w:val="00A51D00"/>
    <w:rsid w:val="00A53BE9"/>
    <w:rsid w:val="00A544B0"/>
    <w:rsid w:val="00A54741"/>
    <w:rsid w:val="00A55069"/>
    <w:rsid w:val="00A55975"/>
    <w:rsid w:val="00A55AE4"/>
    <w:rsid w:val="00A579E0"/>
    <w:rsid w:val="00A57A8E"/>
    <w:rsid w:val="00A6083E"/>
    <w:rsid w:val="00A60D23"/>
    <w:rsid w:val="00A60DC3"/>
    <w:rsid w:val="00A61B64"/>
    <w:rsid w:val="00A624B4"/>
    <w:rsid w:val="00A63897"/>
    <w:rsid w:val="00A63A6A"/>
    <w:rsid w:val="00A63AEA"/>
    <w:rsid w:val="00A63CAC"/>
    <w:rsid w:val="00A6471B"/>
    <w:rsid w:val="00A64C64"/>
    <w:rsid w:val="00A66607"/>
    <w:rsid w:val="00A67F07"/>
    <w:rsid w:val="00A7233E"/>
    <w:rsid w:val="00A737CF"/>
    <w:rsid w:val="00A753BD"/>
    <w:rsid w:val="00A757B0"/>
    <w:rsid w:val="00A75809"/>
    <w:rsid w:val="00A759F3"/>
    <w:rsid w:val="00A75B5D"/>
    <w:rsid w:val="00A75D38"/>
    <w:rsid w:val="00A7690B"/>
    <w:rsid w:val="00A7788E"/>
    <w:rsid w:val="00A80552"/>
    <w:rsid w:val="00A81466"/>
    <w:rsid w:val="00A81871"/>
    <w:rsid w:val="00A83302"/>
    <w:rsid w:val="00A83D06"/>
    <w:rsid w:val="00A8489E"/>
    <w:rsid w:val="00A84C9D"/>
    <w:rsid w:val="00A85627"/>
    <w:rsid w:val="00A85941"/>
    <w:rsid w:val="00A8637D"/>
    <w:rsid w:val="00A87203"/>
    <w:rsid w:val="00A905C0"/>
    <w:rsid w:val="00A906C2"/>
    <w:rsid w:val="00A9129C"/>
    <w:rsid w:val="00A913A3"/>
    <w:rsid w:val="00A91475"/>
    <w:rsid w:val="00A920D0"/>
    <w:rsid w:val="00A92189"/>
    <w:rsid w:val="00A92963"/>
    <w:rsid w:val="00A94290"/>
    <w:rsid w:val="00A942C1"/>
    <w:rsid w:val="00A94BAD"/>
    <w:rsid w:val="00A95848"/>
    <w:rsid w:val="00AA04CF"/>
    <w:rsid w:val="00AA1829"/>
    <w:rsid w:val="00AA1B93"/>
    <w:rsid w:val="00AA1F34"/>
    <w:rsid w:val="00AA2C03"/>
    <w:rsid w:val="00AA2F28"/>
    <w:rsid w:val="00AA379F"/>
    <w:rsid w:val="00AA4CAF"/>
    <w:rsid w:val="00AA5377"/>
    <w:rsid w:val="00AA63E8"/>
    <w:rsid w:val="00AA6859"/>
    <w:rsid w:val="00AA6A4A"/>
    <w:rsid w:val="00AA712D"/>
    <w:rsid w:val="00AA7322"/>
    <w:rsid w:val="00AB012D"/>
    <w:rsid w:val="00AB01CA"/>
    <w:rsid w:val="00AB03DB"/>
    <w:rsid w:val="00AB0D17"/>
    <w:rsid w:val="00AB0D1E"/>
    <w:rsid w:val="00AB1A22"/>
    <w:rsid w:val="00AB254F"/>
    <w:rsid w:val="00AB2AB1"/>
    <w:rsid w:val="00AB3335"/>
    <w:rsid w:val="00AB3F5B"/>
    <w:rsid w:val="00AB5495"/>
    <w:rsid w:val="00AB584C"/>
    <w:rsid w:val="00AB5F86"/>
    <w:rsid w:val="00AB696F"/>
    <w:rsid w:val="00AB760C"/>
    <w:rsid w:val="00AC037B"/>
    <w:rsid w:val="00AC03AF"/>
    <w:rsid w:val="00AC088C"/>
    <w:rsid w:val="00AC0B28"/>
    <w:rsid w:val="00AC0D8D"/>
    <w:rsid w:val="00AC0E99"/>
    <w:rsid w:val="00AC1606"/>
    <w:rsid w:val="00AC160C"/>
    <w:rsid w:val="00AC320C"/>
    <w:rsid w:val="00AC3D0B"/>
    <w:rsid w:val="00AC5836"/>
    <w:rsid w:val="00AD076A"/>
    <w:rsid w:val="00AD07C4"/>
    <w:rsid w:val="00AD1C32"/>
    <w:rsid w:val="00AD3784"/>
    <w:rsid w:val="00AD4B22"/>
    <w:rsid w:val="00AD4BE7"/>
    <w:rsid w:val="00AD4D56"/>
    <w:rsid w:val="00AD5202"/>
    <w:rsid w:val="00AD54B4"/>
    <w:rsid w:val="00AD70D0"/>
    <w:rsid w:val="00AE1478"/>
    <w:rsid w:val="00AE15D5"/>
    <w:rsid w:val="00AE1AB1"/>
    <w:rsid w:val="00AE20D7"/>
    <w:rsid w:val="00AE2885"/>
    <w:rsid w:val="00AE2DEB"/>
    <w:rsid w:val="00AE46B3"/>
    <w:rsid w:val="00AE53AE"/>
    <w:rsid w:val="00AE6A5F"/>
    <w:rsid w:val="00AE6BF2"/>
    <w:rsid w:val="00AE6E3C"/>
    <w:rsid w:val="00AE71E6"/>
    <w:rsid w:val="00AE78FE"/>
    <w:rsid w:val="00AE7BA7"/>
    <w:rsid w:val="00AF023A"/>
    <w:rsid w:val="00AF1C2E"/>
    <w:rsid w:val="00AF3FEE"/>
    <w:rsid w:val="00AF41CB"/>
    <w:rsid w:val="00AF565F"/>
    <w:rsid w:val="00AF5FA8"/>
    <w:rsid w:val="00AF7245"/>
    <w:rsid w:val="00B003D1"/>
    <w:rsid w:val="00B00BEE"/>
    <w:rsid w:val="00B010FB"/>
    <w:rsid w:val="00B01630"/>
    <w:rsid w:val="00B01FDC"/>
    <w:rsid w:val="00B03D25"/>
    <w:rsid w:val="00B04D96"/>
    <w:rsid w:val="00B04E79"/>
    <w:rsid w:val="00B05987"/>
    <w:rsid w:val="00B05C0C"/>
    <w:rsid w:val="00B06656"/>
    <w:rsid w:val="00B066AE"/>
    <w:rsid w:val="00B06715"/>
    <w:rsid w:val="00B06B11"/>
    <w:rsid w:val="00B11818"/>
    <w:rsid w:val="00B1425B"/>
    <w:rsid w:val="00B142C2"/>
    <w:rsid w:val="00B150C0"/>
    <w:rsid w:val="00B15CF8"/>
    <w:rsid w:val="00B21596"/>
    <w:rsid w:val="00B21E57"/>
    <w:rsid w:val="00B22068"/>
    <w:rsid w:val="00B23324"/>
    <w:rsid w:val="00B252BE"/>
    <w:rsid w:val="00B254B8"/>
    <w:rsid w:val="00B2609D"/>
    <w:rsid w:val="00B26365"/>
    <w:rsid w:val="00B305C9"/>
    <w:rsid w:val="00B30BDF"/>
    <w:rsid w:val="00B30F0F"/>
    <w:rsid w:val="00B312DD"/>
    <w:rsid w:val="00B317E7"/>
    <w:rsid w:val="00B31A50"/>
    <w:rsid w:val="00B31A71"/>
    <w:rsid w:val="00B323E4"/>
    <w:rsid w:val="00B32D17"/>
    <w:rsid w:val="00B32F0D"/>
    <w:rsid w:val="00B33290"/>
    <w:rsid w:val="00B34135"/>
    <w:rsid w:val="00B35488"/>
    <w:rsid w:val="00B35796"/>
    <w:rsid w:val="00B37825"/>
    <w:rsid w:val="00B41449"/>
    <w:rsid w:val="00B41451"/>
    <w:rsid w:val="00B4175E"/>
    <w:rsid w:val="00B41A88"/>
    <w:rsid w:val="00B41E8D"/>
    <w:rsid w:val="00B442D9"/>
    <w:rsid w:val="00B453F3"/>
    <w:rsid w:val="00B46505"/>
    <w:rsid w:val="00B46FBF"/>
    <w:rsid w:val="00B477E2"/>
    <w:rsid w:val="00B47817"/>
    <w:rsid w:val="00B50333"/>
    <w:rsid w:val="00B5034B"/>
    <w:rsid w:val="00B537C2"/>
    <w:rsid w:val="00B53DAB"/>
    <w:rsid w:val="00B543F0"/>
    <w:rsid w:val="00B54C9E"/>
    <w:rsid w:val="00B55094"/>
    <w:rsid w:val="00B55214"/>
    <w:rsid w:val="00B560C8"/>
    <w:rsid w:val="00B56CB3"/>
    <w:rsid w:val="00B605E6"/>
    <w:rsid w:val="00B6095D"/>
    <w:rsid w:val="00B6110A"/>
    <w:rsid w:val="00B6221B"/>
    <w:rsid w:val="00B63A58"/>
    <w:rsid w:val="00B63FA2"/>
    <w:rsid w:val="00B643A8"/>
    <w:rsid w:val="00B64C11"/>
    <w:rsid w:val="00B65038"/>
    <w:rsid w:val="00B65B76"/>
    <w:rsid w:val="00B66904"/>
    <w:rsid w:val="00B67C5D"/>
    <w:rsid w:val="00B67D39"/>
    <w:rsid w:val="00B7099F"/>
    <w:rsid w:val="00B72127"/>
    <w:rsid w:val="00B739EB"/>
    <w:rsid w:val="00B742E3"/>
    <w:rsid w:val="00B744BF"/>
    <w:rsid w:val="00B74E67"/>
    <w:rsid w:val="00B7514D"/>
    <w:rsid w:val="00B7741A"/>
    <w:rsid w:val="00B778CB"/>
    <w:rsid w:val="00B77BC6"/>
    <w:rsid w:val="00B8188D"/>
    <w:rsid w:val="00B81959"/>
    <w:rsid w:val="00B81D77"/>
    <w:rsid w:val="00B82C02"/>
    <w:rsid w:val="00B836D5"/>
    <w:rsid w:val="00B83750"/>
    <w:rsid w:val="00B84639"/>
    <w:rsid w:val="00B848F5"/>
    <w:rsid w:val="00B85725"/>
    <w:rsid w:val="00B85CC0"/>
    <w:rsid w:val="00B86C71"/>
    <w:rsid w:val="00B86FE0"/>
    <w:rsid w:val="00B8747E"/>
    <w:rsid w:val="00B87C8A"/>
    <w:rsid w:val="00B93B15"/>
    <w:rsid w:val="00B941A3"/>
    <w:rsid w:val="00B94326"/>
    <w:rsid w:val="00B9484F"/>
    <w:rsid w:val="00B949D2"/>
    <w:rsid w:val="00B94ADA"/>
    <w:rsid w:val="00B954A1"/>
    <w:rsid w:val="00B9562D"/>
    <w:rsid w:val="00B95E49"/>
    <w:rsid w:val="00B95E50"/>
    <w:rsid w:val="00B97ADF"/>
    <w:rsid w:val="00BA08CB"/>
    <w:rsid w:val="00BA1CAE"/>
    <w:rsid w:val="00BA2F1A"/>
    <w:rsid w:val="00BA357B"/>
    <w:rsid w:val="00BA4739"/>
    <w:rsid w:val="00BA4945"/>
    <w:rsid w:val="00BA65AB"/>
    <w:rsid w:val="00BA74C7"/>
    <w:rsid w:val="00BB0278"/>
    <w:rsid w:val="00BB0A1E"/>
    <w:rsid w:val="00BB0B70"/>
    <w:rsid w:val="00BB116E"/>
    <w:rsid w:val="00BB1408"/>
    <w:rsid w:val="00BB16AE"/>
    <w:rsid w:val="00BB1D19"/>
    <w:rsid w:val="00BB1D99"/>
    <w:rsid w:val="00BB347F"/>
    <w:rsid w:val="00BB4C20"/>
    <w:rsid w:val="00BB4EF4"/>
    <w:rsid w:val="00BB52BD"/>
    <w:rsid w:val="00BB5DE6"/>
    <w:rsid w:val="00BB730F"/>
    <w:rsid w:val="00BB75FE"/>
    <w:rsid w:val="00BB7733"/>
    <w:rsid w:val="00BC0BF4"/>
    <w:rsid w:val="00BC18F3"/>
    <w:rsid w:val="00BC1EB5"/>
    <w:rsid w:val="00BC21A5"/>
    <w:rsid w:val="00BC25BB"/>
    <w:rsid w:val="00BC2AA3"/>
    <w:rsid w:val="00BC3F4A"/>
    <w:rsid w:val="00BC4E82"/>
    <w:rsid w:val="00BC4EF7"/>
    <w:rsid w:val="00BC57A7"/>
    <w:rsid w:val="00BC5DFB"/>
    <w:rsid w:val="00BC6F1C"/>
    <w:rsid w:val="00BC7997"/>
    <w:rsid w:val="00BC7FCE"/>
    <w:rsid w:val="00BD027A"/>
    <w:rsid w:val="00BD0EE5"/>
    <w:rsid w:val="00BD2162"/>
    <w:rsid w:val="00BD272A"/>
    <w:rsid w:val="00BD27FB"/>
    <w:rsid w:val="00BD2B76"/>
    <w:rsid w:val="00BD4404"/>
    <w:rsid w:val="00BD4D15"/>
    <w:rsid w:val="00BD5213"/>
    <w:rsid w:val="00BD62C5"/>
    <w:rsid w:val="00BD6A09"/>
    <w:rsid w:val="00BD746A"/>
    <w:rsid w:val="00BD7A44"/>
    <w:rsid w:val="00BD7C32"/>
    <w:rsid w:val="00BE05AD"/>
    <w:rsid w:val="00BE132A"/>
    <w:rsid w:val="00BE4050"/>
    <w:rsid w:val="00BE4689"/>
    <w:rsid w:val="00BE49EE"/>
    <w:rsid w:val="00BE4D41"/>
    <w:rsid w:val="00BE506C"/>
    <w:rsid w:val="00BE52AD"/>
    <w:rsid w:val="00BE52B4"/>
    <w:rsid w:val="00BE61E9"/>
    <w:rsid w:val="00BE6BE6"/>
    <w:rsid w:val="00BE7FEC"/>
    <w:rsid w:val="00BF04B2"/>
    <w:rsid w:val="00BF0B76"/>
    <w:rsid w:val="00BF3BAC"/>
    <w:rsid w:val="00BF5127"/>
    <w:rsid w:val="00BF6325"/>
    <w:rsid w:val="00BF66ED"/>
    <w:rsid w:val="00BF6757"/>
    <w:rsid w:val="00BF69B3"/>
    <w:rsid w:val="00BF73DA"/>
    <w:rsid w:val="00BF7B06"/>
    <w:rsid w:val="00C010E4"/>
    <w:rsid w:val="00C01207"/>
    <w:rsid w:val="00C0169F"/>
    <w:rsid w:val="00C01E51"/>
    <w:rsid w:val="00C02552"/>
    <w:rsid w:val="00C0455C"/>
    <w:rsid w:val="00C04B61"/>
    <w:rsid w:val="00C04FAF"/>
    <w:rsid w:val="00C054CB"/>
    <w:rsid w:val="00C059B1"/>
    <w:rsid w:val="00C06487"/>
    <w:rsid w:val="00C066C8"/>
    <w:rsid w:val="00C06EAA"/>
    <w:rsid w:val="00C07464"/>
    <w:rsid w:val="00C0790D"/>
    <w:rsid w:val="00C10652"/>
    <w:rsid w:val="00C109D7"/>
    <w:rsid w:val="00C10E07"/>
    <w:rsid w:val="00C10F26"/>
    <w:rsid w:val="00C1147A"/>
    <w:rsid w:val="00C12A84"/>
    <w:rsid w:val="00C166DF"/>
    <w:rsid w:val="00C16A37"/>
    <w:rsid w:val="00C1701D"/>
    <w:rsid w:val="00C17203"/>
    <w:rsid w:val="00C17511"/>
    <w:rsid w:val="00C20C4D"/>
    <w:rsid w:val="00C21383"/>
    <w:rsid w:val="00C234F8"/>
    <w:rsid w:val="00C23761"/>
    <w:rsid w:val="00C23A4F"/>
    <w:rsid w:val="00C25315"/>
    <w:rsid w:val="00C25853"/>
    <w:rsid w:val="00C261AE"/>
    <w:rsid w:val="00C26679"/>
    <w:rsid w:val="00C2695C"/>
    <w:rsid w:val="00C26C0D"/>
    <w:rsid w:val="00C31EDC"/>
    <w:rsid w:val="00C3289C"/>
    <w:rsid w:val="00C32AEA"/>
    <w:rsid w:val="00C330E3"/>
    <w:rsid w:val="00C34527"/>
    <w:rsid w:val="00C36F8A"/>
    <w:rsid w:val="00C3741D"/>
    <w:rsid w:val="00C377D0"/>
    <w:rsid w:val="00C40A7E"/>
    <w:rsid w:val="00C40C02"/>
    <w:rsid w:val="00C40D83"/>
    <w:rsid w:val="00C40E73"/>
    <w:rsid w:val="00C416B4"/>
    <w:rsid w:val="00C42C22"/>
    <w:rsid w:val="00C432BE"/>
    <w:rsid w:val="00C43BAA"/>
    <w:rsid w:val="00C44689"/>
    <w:rsid w:val="00C4700C"/>
    <w:rsid w:val="00C4734E"/>
    <w:rsid w:val="00C47F84"/>
    <w:rsid w:val="00C514DD"/>
    <w:rsid w:val="00C517D3"/>
    <w:rsid w:val="00C5184F"/>
    <w:rsid w:val="00C52A89"/>
    <w:rsid w:val="00C53B88"/>
    <w:rsid w:val="00C5408E"/>
    <w:rsid w:val="00C545DE"/>
    <w:rsid w:val="00C545E1"/>
    <w:rsid w:val="00C547D8"/>
    <w:rsid w:val="00C5490F"/>
    <w:rsid w:val="00C55153"/>
    <w:rsid w:val="00C55E75"/>
    <w:rsid w:val="00C567A2"/>
    <w:rsid w:val="00C56CDC"/>
    <w:rsid w:val="00C56D02"/>
    <w:rsid w:val="00C571A6"/>
    <w:rsid w:val="00C5775D"/>
    <w:rsid w:val="00C60062"/>
    <w:rsid w:val="00C60586"/>
    <w:rsid w:val="00C6122B"/>
    <w:rsid w:val="00C61C3B"/>
    <w:rsid w:val="00C61F0C"/>
    <w:rsid w:val="00C621AF"/>
    <w:rsid w:val="00C624CA"/>
    <w:rsid w:val="00C64C5C"/>
    <w:rsid w:val="00C6710D"/>
    <w:rsid w:val="00C67335"/>
    <w:rsid w:val="00C70FA8"/>
    <w:rsid w:val="00C72785"/>
    <w:rsid w:val="00C729EB"/>
    <w:rsid w:val="00C73DEB"/>
    <w:rsid w:val="00C748A5"/>
    <w:rsid w:val="00C754C3"/>
    <w:rsid w:val="00C757ED"/>
    <w:rsid w:val="00C75FC4"/>
    <w:rsid w:val="00C767A4"/>
    <w:rsid w:val="00C77019"/>
    <w:rsid w:val="00C77732"/>
    <w:rsid w:val="00C77C3E"/>
    <w:rsid w:val="00C814E8"/>
    <w:rsid w:val="00C82D40"/>
    <w:rsid w:val="00C831DD"/>
    <w:rsid w:val="00C8361A"/>
    <w:rsid w:val="00C84E82"/>
    <w:rsid w:val="00C852C8"/>
    <w:rsid w:val="00C862B1"/>
    <w:rsid w:val="00C92528"/>
    <w:rsid w:val="00C927CE"/>
    <w:rsid w:val="00C92DBA"/>
    <w:rsid w:val="00C94421"/>
    <w:rsid w:val="00C94E16"/>
    <w:rsid w:val="00C9590B"/>
    <w:rsid w:val="00C95A31"/>
    <w:rsid w:val="00C96B57"/>
    <w:rsid w:val="00CA26E6"/>
    <w:rsid w:val="00CA36C8"/>
    <w:rsid w:val="00CA49B9"/>
    <w:rsid w:val="00CA4A85"/>
    <w:rsid w:val="00CA4DB5"/>
    <w:rsid w:val="00CA4F31"/>
    <w:rsid w:val="00CA51AE"/>
    <w:rsid w:val="00CA55B2"/>
    <w:rsid w:val="00CA58FC"/>
    <w:rsid w:val="00CA5963"/>
    <w:rsid w:val="00CA59FD"/>
    <w:rsid w:val="00CA5ABC"/>
    <w:rsid w:val="00CA63AA"/>
    <w:rsid w:val="00CA6A18"/>
    <w:rsid w:val="00CA6E57"/>
    <w:rsid w:val="00CA7D00"/>
    <w:rsid w:val="00CB12FA"/>
    <w:rsid w:val="00CB5DF3"/>
    <w:rsid w:val="00CB62C8"/>
    <w:rsid w:val="00CB6367"/>
    <w:rsid w:val="00CB6537"/>
    <w:rsid w:val="00CB768B"/>
    <w:rsid w:val="00CB7FCD"/>
    <w:rsid w:val="00CC0C37"/>
    <w:rsid w:val="00CC1435"/>
    <w:rsid w:val="00CC200E"/>
    <w:rsid w:val="00CC239A"/>
    <w:rsid w:val="00CC29D4"/>
    <w:rsid w:val="00CC55CB"/>
    <w:rsid w:val="00CD0308"/>
    <w:rsid w:val="00CD0D69"/>
    <w:rsid w:val="00CD1DDE"/>
    <w:rsid w:val="00CD28EF"/>
    <w:rsid w:val="00CD2A79"/>
    <w:rsid w:val="00CD301B"/>
    <w:rsid w:val="00CD3C1A"/>
    <w:rsid w:val="00CD3F65"/>
    <w:rsid w:val="00CD4764"/>
    <w:rsid w:val="00CD638C"/>
    <w:rsid w:val="00CD65A0"/>
    <w:rsid w:val="00CD6743"/>
    <w:rsid w:val="00CD7C2E"/>
    <w:rsid w:val="00CE0123"/>
    <w:rsid w:val="00CE0387"/>
    <w:rsid w:val="00CE0529"/>
    <w:rsid w:val="00CE1549"/>
    <w:rsid w:val="00CE19CB"/>
    <w:rsid w:val="00CE1B60"/>
    <w:rsid w:val="00CE1C50"/>
    <w:rsid w:val="00CE32C4"/>
    <w:rsid w:val="00CE3920"/>
    <w:rsid w:val="00CE3951"/>
    <w:rsid w:val="00CE5A41"/>
    <w:rsid w:val="00CE5F71"/>
    <w:rsid w:val="00CE6BDC"/>
    <w:rsid w:val="00CE7FD1"/>
    <w:rsid w:val="00CF0D9C"/>
    <w:rsid w:val="00CF127D"/>
    <w:rsid w:val="00CF1904"/>
    <w:rsid w:val="00CF2458"/>
    <w:rsid w:val="00CF2B2F"/>
    <w:rsid w:val="00CF2BEE"/>
    <w:rsid w:val="00CF4DED"/>
    <w:rsid w:val="00CF4E65"/>
    <w:rsid w:val="00CF56CE"/>
    <w:rsid w:val="00CF6EF5"/>
    <w:rsid w:val="00CF6FF9"/>
    <w:rsid w:val="00CF7047"/>
    <w:rsid w:val="00CF76C1"/>
    <w:rsid w:val="00D004A9"/>
    <w:rsid w:val="00D010C7"/>
    <w:rsid w:val="00D013B8"/>
    <w:rsid w:val="00D0336D"/>
    <w:rsid w:val="00D03B19"/>
    <w:rsid w:val="00D03ED8"/>
    <w:rsid w:val="00D0588C"/>
    <w:rsid w:val="00D06165"/>
    <w:rsid w:val="00D07083"/>
    <w:rsid w:val="00D07A81"/>
    <w:rsid w:val="00D114C4"/>
    <w:rsid w:val="00D11851"/>
    <w:rsid w:val="00D12C58"/>
    <w:rsid w:val="00D12E11"/>
    <w:rsid w:val="00D13D7A"/>
    <w:rsid w:val="00D13E0B"/>
    <w:rsid w:val="00D1415F"/>
    <w:rsid w:val="00D158DD"/>
    <w:rsid w:val="00D15B11"/>
    <w:rsid w:val="00D162E8"/>
    <w:rsid w:val="00D169F6"/>
    <w:rsid w:val="00D16B4A"/>
    <w:rsid w:val="00D179C7"/>
    <w:rsid w:val="00D17BD2"/>
    <w:rsid w:val="00D20143"/>
    <w:rsid w:val="00D203B8"/>
    <w:rsid w:val="00D2114A"/>
    <w:rsid w:val="00D21C71"/>
    <w:rsid w:val="00D220B0"/>
    <w:rsid w:val="00D220CA"/>
    <w:rsid w:val="00D22193"/>
    <w:rsid w:val="00D222C9"/>
    <w:rsid w:val="00D22949"/>
    <w:rsid w:val="00D2310A"/>
    <w:rsid w:val="00D23297"/>
    <w:rsid w:val="00D254BC"/>
    <w:rsid w:val="00D26403"/>
    <w:rsid w:val="00D276F2"/>
    <w:rsid w:val="00D27ED2"/>
    <w:rsid w:val="00D30985"/>
    <w:rsid w:val="00D30993"/>
    <w:rsid w:val="00D33524"/>
    <w:rsid w:val="00D33A4A"/>
    <w:rsid w:val="00D354A1"/>
    <w:rsid w:val="00D35506"/>
    <w:rsid w:val="00D35BA4"/>
    <w:rsid w:val="00D36B99"/>
    <w:rsid w:val="00D3797E"/>
    <w:rsid w:val="00D37BF1"/>
    <w:rsid w:val="00D4050F"/>
    <w:rsid w:val="00D4076C"/>
    <w:rsid w:val="00D40A77"/>
    <w:rsid w:val="00D4136C"/>
    <w:rsid w:val="00D41809"/>
    <w:rsid w:val="00D42E88"/>
    <w:rsid w:val="00D44479"/>
    <w:rsid w:val="00D44C2C"/>
    <w:rsid w:val="00D45096"/>
    <w:rsid w:val="00D467CF"/>
    <w:rsid w:val="00D46BDD"/>
    <w:rsid w:val="00D47D2D"/>
    <w:rsid w:val="00D50834"/>
    <w:rsid w:val="00D5193A"/>
    <w:rsid w:val="00D522F2"/>
    <w:rsid w:val="00D52912"/>
    <w:rsid w:val="00D55551"/>
    <w:rsid w:val="00D556CA"/>
    <w:rsid w:val="00D575B7"/>
    <w:rsid w:val="00D60359"/>
    <w:rsid w:val="00D61B3E"/>
    <w:rsid w:val="00D63824"/>
    <w:rsid w:val="00D640EF"/>
    <w:rsid w:val="00D64298"/>
    <w:rsid w:val="00D64CCF"/>
    <w:rsid w:val="00D64CF3"/>
    <w:rsid w:val="00D65869"/>
    <w:rsid w:val="00D65BBF"/>
    <w:rsid w:val="00D65D23"/>
    <w:rsid w:val="00D66841"/>
    <w:rsid w:val="00D67023"/>
    <w:rsid w:val="00D67514"/>
    <w:rsid w:val="00D700E4"/>
    <w:rsid w:val="00D7153A"/>
    <w:rsid w:val="00D719D2"/>
    <w:rsid w:val="00D737F4"/>
    <w:rsid w:val="00D758D5"/>
    <w:rsid w:val="00D7791C"/>
    <w:rsid w:val="00D80500"/>
    <w:rsid w:val="00D80A32"/>
    <w:rsid w:val="00D80C9D"/>
    <w:rsid w:val="00D80FCA"/>
    <w:rsid w:val="00D81200"/>
    <w:rsid w:val="00D81ABC"/>
    <w:rsid w:val="00D81FA7"/>
    <w:rsid w:val="00D825EE"/>
    <w:rsid w:val="00D82887"/>
    <w:rsid w:val="00D82A8E"/>
    <w:rsid w:val="00D834CF"/>
    <w:rsid w:val="00D83EE2"/>
    <w:rsid w:val="00D8417B"/>
    <w:rsid w:val="00D8454D"/>
    <w:rsid w:val="00D86470"/>
    <w:rsid w:val="00D87B38"/>
    <w:rsid w:val="00D909AC"/>
    <w:rsid w:val="00D90B0F"/>
    <w:rsid w:val="00D90EFC"/>
    <w:rsid w:val="00D90FDD"/>
    <w:rsid w:val="00D91346"/>
    <w:rsid w:val="00D92373"/>
    <w:rsid w:val="00D92ED1"/>
    <w:rsid w:val="00D937B6"/>
    <w:rsid w:val="00D9417B"/>
    <w:rsid w:val="00D94F6B"/>
    <w:rsid w:val="00D964C8"/>
    <w:rsid w:val="00D9689C"/>
    <w:rsid w:val="00D9719D"/>
    <w:rsid w:val="00DA0B93"/>
    <w:rsid w:val="00DA1036"/>
    <w:rsid w:val="00DA20B0"/>
    <w:rsid w:val="00DA24ED"/>
    <w:rsid w:val="00DA25AB"/>
    <w:rsid w:val="00DA2B3A"/>
    <w:rsid w:val="00DA2FE2"/>
    <w:rsid w:val="00DA3714"/>
    <w:rsid w:val="00DA3888"/>
    <w:rsid w:val="00DA3A42"/>
    <w:rsid w:val="00DA4A3B"/>
    <w:rsid w:val="00DA54EF"/>
    <w:rsid w:val="00DA56E5"/>
    <w:rsid w:val="00DA5BEF"/>
    <w:rsid w:val="00DA6195"/>
    <w:rsid w:val="00DB01F3"/>
    <w:rsid w:val="00DB076A"/>
    <w:rsid w:val="00DB0A46"/>
    <w:rsid w:val="00DB1A1D"/>
    <w:rsid w:val="00DB1C98"/>
    <w:rsid w:val="00DB1CB6"/>
    <w:rsid w:val="00DB2066"/>
    <w:rsid w:val="00DB25E4"/>
    <w:rsid w:val="00DB2AA4"/>
    <w:rsid w:val="00DB3139"/>
    <w:rsid w:val="00DB324F"/>
    <w:rsid w:val="00DB3279"/>
    <w:rsid w:val="00DB3F2B"/>
    <w:rsid w:val="00DB48C0"/>
    <w:rsid w:val="00DB50BE"/>
    <w:rsid w:val="00DB51D6"/>
    <w:rsid w:val="00DB621F"/>
    <w:rsid w:val="00DB6C98"/>
    <w:rsid w:val="00DB6D77"/>
    <w:rsid w:val="00DB774B"/>
    <w:rsid w:val="00DC0474"/>
    <w:rsid w:val="00DC09E0"/>
    <w:rsid w:val="00DC0C7D"/>
    <w:rsid w:val="00DC1E92"/>
    <w:rsid w:val="00DC2124"/>
    <w:rsid w:val="00DC297A"/>
    <w:rsid w:val="00DC3EC4"/>
    <w:rsid w:val="00DC40DB"/>
    <w:rsid w:val="00DC46EA"/>
    <w:rsid w:val="00DC4A0A"/>
    <w:rsid w:val="00DC5497"/>
    <w:rsid w:val="00DC5F53"/>
    <w:rsid w:val="00DC62FD"/>
    <w:rsid w:val="00DC646C"/>
    <w:rsid w:val="00DC6B01"/>
    <w:rsid w:val="00DC7550"/>
    <w:rsid w:val="00DC7EB9"/>
    <w:rsid w:val="00DD01D4"/>
    <w:rsid w:val="00DD073C"/>
    <w:rsid w:val="00DD0E23"/>
    <w:rsid w:val="00DD1538"/>
    <w:rsid w:val="00DD2508"/>
    <w:rsid w:val="00DD2773"/>
    <w:rsid w:val="00DD3CB8"/>
    <w:rsid w:val="00DD5C06"/>
    <w:rsid w:val="00DD5DBB"/>
    <w:rsid w:val="00DD610A"/>
    <w:rsid w:val="00DD6AC3"/>
    <w:rsid w:val="00DD6BA7"/>
    <w:rsid w:val="00DD7E68"/>
    <w:rsid w:val="00DE542D"/>
    <w:rsid w:val="00DE57CE"/>
    <w:rsid w:val="00DE5DAF"/>
    <w:rsid w:val="00DE725C"/>
    <w:rsid w:val="00DE73C8"/>
    <w:rsid w:val="00DE7564"/>
    <w:rsid w:val="00DE785B"/>
    <w:rsid w:val="00DF017A"/>
    <w:rsid w:val="00DF064D"/>
    <w:rsid w:val="00DF1D9F"/>
    <w:rsid w:val="00DF30E2"/>
    <w:rsid w:val="00DF33ED"/>
    <w:rsid w:val="00DF3C97"/>
    <w:rsid w:val="00DF3F19"/>
    <w:rsid w:val="00DF4944"/>
    <w:rsid w:val="00DF4E06"/>
    <w:rsid w:val="00DF65C5"/>
    <w:rsid w:val="00DF680D"/>
    <w:rsid w:val="00E0066C"/>
    <w:rsid w:val="00E02810"/>
    <w:rsid w:val="00E02BA2"/>
    <w:rsid w:val="00E03DFA"/>
    <w:rsid w:val="00E046D2"/>
    <w:rsid w:val="00E04AB3"/>
    <w:rsid w:val="00E05331"/>
    <w:rsid w:val="00E055B9"/>
    <w:rsid w:val="00E055D2"/>
    <w:rsid w:val="00E05E2D"/>
    <w:rsid w:val="00E06D6D"/>
    <w:rsid w:val="00E10190"/>
    <w:rsid w:val="00E1164E"/>
    <w:rsid w:val="00E1179A"/>
    <w:rsid w:val="00E131C8"/>
    <w:rsid w:val="00E13A27"/>
    <w:rsid w:val="00E13C04"/>
    <w:rsid w:val="00E13D78"/>
    <w:rsid w:val="00E14647"/>
    <w:rsid w:val="00E1486D"/>
    <w:rsid w:val="00E149BF"/>
    <w:rsid w:val="00E14D56"/>
    <w:rsid w:val="00E159DF"/>
    <w:rsid w:val="00E15CA0"/>
    <w:rsid w:val="00E15D5B"/>
    <w:rsid w:val="00E161C5"/>
    <w:rsid w:val="00E17AE4"/>
    <w:rsid w:val="00E20C57"/>
    <w:rsid w:val="00E2145A"/>
    <w:rsid w:val="00E22584"/>
    <w:rsid w:val="00E2391A"/>
    <w:rsid w:val="00E23DD5"/>
    <w:rsid w:val="00E24AB3"/>
    <w:rsid w:val="00E2523A"/>
    <w:rsid w:val="00E2595A"/>
    <w:rsid w:val="00E2636E"/>
    <w:rsid w:val="00E27032"/>
    <w:rsid w:val="00E271E7"/>
    <w:rsid w:val="00E271F0"/>
    <w:rsid w:val="00E27D21"/>
    <w:rsid w:val="00E27DEE"/>
    <w:rsid w:val="00E3006E"/>
    <w:rsid w:val="00E32A6E"/>
    <w:rsid w:val="00E32D45"/>
    <w:rsid w:val="00E3420D"/>
    <w:rsid w:val="00E34266"/>
    <w:rsid w:val="00E35451"/>
    <w:rsid w:val="00E37C3A"/>
    <w:rsid w:val="00E401AF"/>
    <w:rsid w:val="00E41D2C"/>
    <w:rsid w:val="00E42ACD"/>
    <w:rsid w:val="00E42CBC"/>
    <w:rsid w:val="00E452B6"/>
    <w:rsid w:val="00E45EE3"/>
    <w:rsid w:val="00E46CB5"/>
    <w:rsid w:val="00E46DD8"/>
    <w:rsid w:val="00E46F8E"/>
    <w:rsid w:val="00E501FE"/>
    <w:rsid w:val="00E52F54"/>
    <w:rsid w:val="00E53139"/>
    <w:rsid w:val="00E54016"/>
    <w:rsid w:val="00E54B44"/>
    <w:rsid w:val="00E56CFD"/>
    <w:rsid w:val="00E57063"/>
    <w:rsid w:val="00E57BE8"/>
    <w:rsid w:val="00E57E3A"/>
    <w:rsid w:val="00E60D86"/>
    <w:rsid w:val="00E612E4"/>
    <w:rsid w:val="00E624B6"/>
    <w:rsid w:val="00E630F9"/>
    <w:rsid w:val="00E64316"/>
    <w:rsid w:val="00E649E6"/>
    <w:rsid w:val="00E65A01"/>
    <w:rsid w:val="00E65D2A"/>
    <w:rsid w:val="00E668F9"/>
    <w:rsid w:val="00E67840"/>
    <w:rsid w:val="00E7193C"/>
    <w:rsid w:val="00E736F4"/>
    <w:rsid w:val="00E740BC"/>
    <w:rsid w:val="00E7582D"/>
    <w:rsid w:val="00E75C3B"/>
    <w:rsid w:val="00E7608C"/>
    <w:rsid w:val="00E76ED2"/>
    <w:rsid w:val="00E77E67"/>
    <w:rsid w:val="00E80045"/>
    <w:rsid w:val="00E807F4"/>
    <w:rsid w:val="00E8082D"/>
    <w:rsid w:val="00E820B6"/>
    <w:rsid w:val="00E82CC3"/>
    <w:rsid w:val="00E8312B"/>
    <w:rsid w:val="00E85542"/>
    <w:rsid w:val="00E85860"/>
    <w:rsid w:val="00E87018"/>
    <w:rsid w:val="00E8718C"/>
    <w:rsid w:val="00E87F3A"/>
    <w:rsid w:val="00E90108"/>
    <w:rsid w:val="00E90C9A"/>
    <w:rsid w:val="00E913A6"/>
    <w:rsid w:val="00E918DE"/>
    <w:rsid w:val="00E92D10"/>
    <w:rsid w:val="00E92FA4"/>
    <w:rsid w:val="00E94BA2"/>
    <w:rsid w:val="00E96355"/>
    <w:rsid w:val="00E964AA"/>
    <w:rsid w:val="00E967D0"/>
    <w:rsid w:val="00E96C2C"/>
    <w:rsid w:val="00EA0561"/>
    <w:rsid w:val="00EA0B98"/>
    <w:rsid w:val="00EA0F11"/>
    <w:rsid w:val="00EA11C5"/>
    <w:rsid w:val="00EA1AB8"/>
    <w:rsid w:val="00EA2642"/>
    <w:rsid w:val="00EA4AF1"/>
    <w:rsid w:val="00EA4E5D"/>
    <w:rsid w:val="00EA6028"/>
    <w:rsid w:val="00EA60FA"/>
    <w:rsid w:val="00EB0107"/>
    <w:rsid w:val="00EB0EC7"/>
    <w:rsid w:val="00EB24FD"/>
    <w:rsid w:val="00EB33DF"/>
    <w:rsid w:val="00EB45F7"/>
    <w:rsid w:val="00EB4C8E"/>
    <w:rsid w:val="00EB552A"/>
    <w:rsid w:val="00EB7019"/>
    <w:rsid w:val="00EB726A"/>
    <w:rsid w:val="00EB7517"/>
    <w:rsid w:val="00EC009C"/>
    <w:rsid w:val="00EC05C3"/>
    <w:rsid w:val="00EC0A2E"/>
    <w:rsid w:val="00EC10D2"/>
    <w:rsid w:val="00EC1794"/>
    <w:rsid w:val="00EC1B39"/>
    <w:rsid w:val="00EC2D5E"/>
    <w:rsid w:val="00EC4CF6"/>
    <w:rsid w:val="00EC69D3"/>
    <w:rsid w:val="00EC75A5"/>
    <w:rsid w:val="00ED15A6"/>
    <w:rsid w:val="00ED213C"/>
    <w:rsid w:val="00ED230D"/>
    <w:rsid w:val="00ED27F6"/>
    <w:rsid w:val="00ED2B32"/>
    <w:rsid w:val="00ED2D1E"/>
    <w:rsid w:val="00ED41DD"/>
    <w:rsid w:val="00ED44A2"/>
    <w:rsid w:val="00ED5018"/>
    <w:rsid w:val="00ED6DF2"/>
    <w:rsid w:val="00ED6ED6"/>
    <w:rsid w:val="00EE060F"/>
    <w:rsid w:val="00EE0AFF"/>
    <w:rsid w:val="00EE1662"/>
    <w:rsid w:val="00EE18AE"/>
    <w:rsid w:val="00EE1B1D"/>
    <w:rsid w:val="00EE1B33"/>
    <w:rsid w:val="00EE1D84"/>
    <w:rsid w:val="00EE1EC7"/>
    <w:rsid w:val="00EE22C0"/>
    <w:rsid w:val="00EE247C"/>
    <w:rsid w:val="00EE2566"/>
    <w:rsid w:val="00EE28CD"/>
    <w:rsid w:val="00EE2F8C"/>
    <w:rsid w:val="00EE4038"/>
    <w:rsid w:val="00EE4475"/>
    <w:rsid w:val="00EE5967"/>
    <w:rsid w:val="00EE7361"/>
    <w:rsid w:val="00EF0D8D"/>
    <w:rsid w:val="00EF2AFC"/>
    <w:rsid w:val="00EF3FED"/>
    <w:rsid w:val="00EF5230"/>
    <w:rsid w:val="00EF723E"/>
    <w:rsid w:val="00F00D8A"/>
    <w:rsid w:val="00F01070"/>
    <w:rsid w:val="00F01D95"/>
    <w:rsid w:val="00F02136"/>
    <w:rsid w:val="00F02A86"/>
    <w:rsid w:val="00F02C22"/>
    <w:rsid w:val="00F03B0A"/>
    <w:rsid w:val="00F05620"/>
    <w:rsid w:val="00F05761"/>
    <w:rsid w:val="00F0779E"/>
    <w:rsid w:val="00F079A2"/>
    <w:rsid w:val="00F100AB"/>
    <w:rsid w:val="00F1233F"/>
    <w:rsid w:val="00F12AEE"/>
    <w:rsid w:val="00F1307A"/>
    <w:rsid w:val="00F13762"/>
    <w:rsid w:val="00F13DE3"/>
    <w:rsid w:val="00F13E3F"/>
    <w:rsid w:val="00F1443C"/>
    <w:rsid w:val="00F14773"/>
    <w:rsid w:val="00F15136"/>
    <w:rsid w:val="00F1533A"/>
    <w:rsid w:val="00F1560A"/>
    <w:rsid w:val="00F17764"/>
    <w:rsid w:val="00F202C6"/>
    <w:rsid w:val="00F20AF0"/>
    <w:rsid w:val="00F20D13"/>
    <w:rsid w:val="00F21AD4"/>
    <w:rsid w:val="00F21E3C"/>
    <w:rsid w:val="00F230A8"/>
    <w:rsid w:val="00F23503"/>
    <w:rsid w:val="00F23B89"/>
    <w:rsid w:val="00F23F06"/>
    <w:rsid w:val="00F25153"/>
    <w:rsid w:val="00F2595A"/>
    <w:rsid w:val="00F30D62"/>
    <w:rsid w:val="00F32ABA"/>
    <w:rsid w:val="00F32B94"/>
    <w:rsid w:val="00F333EF"/>
    <w:rsid w:val="00F3354A"/>
    <w:rsid w:val="00F34985"/>
    <w:rsid w:val="00F35808"/>
    <w:rsid w:val="00F35A57"/>
    <w:rsid w:val="00F361E9"/>
    <w:rsid w:val="00F363EB"/>
    <w:rsid w:val="00F36A74"/>
    <w:rsid w:val="00F40EC8"/>
    <w:rsid w:val="00F416FB"/>
    <w:rsid w:val="00F42BEC"/>
    <w:rsid w:val="00F42ECA"/>
    <w:rsid w:val="00F4544D"/>
    <w:rsid w:val="00F45600"/>
    <w:rsid w:val="00F46624"/>
    <w:rsid w:val="00F47153"/>
    <w:rsid w:val="00F47639"/>
    <w:rsid w:val="00F4781C"/>
    <w:rsid w:val="00F47A02"/>
    <w:rsid w:val="00F47C7C"/>
    <w:rsid w:val="00F5078C"/>
    <w:rsid w:val="00F51A7F"/>
    <w:rsid w:val="00F528E0"/>
    <w:rsid w:val="00F52BE9"/>
    <w:rsid w:val="00F533F3"/>
    <w:rsid w:val="00F538C5"/>
    <w:rsid w:val="00F53CCE"/>
    <w:rsid w:val="00F54A83"/>
    <w:rsid w:val="00F54B11"/>
    <w:rsid w:val="00F55784"/>
    <w:rsid w:val="00F56E42"/>
    <w:rsid w:val="00F56E9C"/>
    <w:rsid w:val="00F601B2"/>
    <w:rsid w:val="00F61AD8"/>
    <w:rsid w:val="00F62B73"/>
    <w:rsid w:val="00F62F2C"/>
    <w:rsid w:val="00F63322"/>
    <w:rsid w:val="00F63D31"/>
    <w:rsid w:val="00F63E1C"/>
    <w:rsid w:val="00F644F1"/>
    <w:rsid w:val="00F646FB"/>
    <w:rsid w:val="00F6561D"/>
    <w:rsid w:val="00F65905"/>
    <w:rsid w:val="00F65E75"/>
    <w:rsid w:val="00F703C4"/>
    <w:rsid w:val="00F71071"/>
    <w:rsid w:val="00F717AC"/>
    <w:rsid w:val="00F719E3"/>
    <w:rsid w:val="00F723C5"/>
    <w:rsid w:val="00F72513"/>
    <w:rsid w:val="00F725D0"/>
    <w:rsid w:val="00F7331D"/>
    <w:rsid w:val="00F741AA"/>
    <w:rsid w:val="00F7538C"/>
    <w:rsid w:val="00F76A9A"/>
    <w:rsid w:val="00F77267"/>
    <w:rsid w:val="00F77B1F"/>
    <w:rsid w:val="00F8205B"/>
    <w:rsid w:val="00F82193"/>
    <w:rsid w:val="00F82D8D"/>
    <w:rsid w:val="00F83BDF"/>
    <w:rsid w:val="00F84881"/>
    <w:rsid w:val="00F84B17"/>
    <w:rsid w:val="00F84C35"/>
    <w:rsid w:val="00F851D2"/>
    <w:rsid w:val="00F86718"/>
    <w:rsid w:val="00F8723C"/>
    <w:rsid w:val="00F87854"/>
    <w:rsid w:val="00F87A0B"/>
    <w:rsid w:val="00F906E6"/>
    <w:rsid w:val="00F91D8C"/>
    <w:rsid w:val="00F92D0F"/>
    <w:rsid w:val="00F92EE5"/>
    <w:rsid w:val="00F932E2"/>
    <w:rsid w:val="00F9333D"/>
    <w:rsid w:val="00F93998"/>
    <w:rsid w:val="00F93EF5"/>
    <w:rsid w:val="00F94C61"/>
    <w:rsid w:val="00F9518C"/>
    <w:rsid w:val="00F9586E"/>
    <w:rsid w:val="00F95D13"/>
    <w:rsid w:val="00F966C4"/>
    <w:rsid w:val="00F96E2C"/>
    <w:rsid w:val="00F97121"/>
    <w:rsid w:val="00F97EDD"/>
    <w:rsid w:val="00FA00B5"/>
    <w:rsid w:val="00FA02DF"/>
    <w:rsid w:val="00FA07C5"/>
    <w:rsid w:val="00FA0F35"/>
    <w:rsid w:val="00FA1602"/>
    <w:rsid w:val="00FA2684"/>
    <w:rsid w:val="00FA2918"/>
    <w:rsid w:val="00FA3B92"/>
    <w:rsid w:val="00FA3F3D"/>
    <w:rsid w:val="00FA44E8"/>
    <w:rsid w:val="00FA4772"/>
    <w:rsid w:val="00FA6DF0"/>
    <w:rsid w:val="00FA7748"/>
    <w:rsid w:val="00FB011A"/>
    <w:rsid w:val="00FB081A"/>
    <w:rsid w:val="00FB0A6A"/>
    <w:rsid w:val="00FB2475"/>
    <w:rsid w:val="00FB4555"/>
    <w:rsid w:val="00FB4FCC"/>
    <w:rsid w:val="00FB69A4"/>
    <w:rsid w:val="00FB6E04"/>
    <w:rsid w:val="00FB7406"/>
    <w:rsid w:val="00FB7BE6"/>
    <w:rsid w:val="00FC02BD"/>
    <w:rsid w:val="00FC0E69"/>
    <w:rsid w:val="00FC139F"/>
    <w:rsid w:val="00FC228E"/>
    <w:rsid w:val="00FC2F66"/>
    <w:rsid w:val="00FC4AB2"/>
    <w:rsid w:val="00FC4D50"/>
    <w:rsid w:val="00FC4E24"/>
    <w:rsid w:val="00FC505E"/>
    <w:rsid w:val="00FC552A"/>
    <w:rsid w:val="00FC5843"/>
    <w:rsid w:val="00FC5AF5"/>
    <w:rsid w:val="00FC5B3E"/>
    <w:rsid w:val="00FD06B7"/>
    <w:rsid w:val="00FD0810"/>
    <w:rsid w:val="00FD1974"/>
    <w:rsid w:val="00FD3ADD"/>
    <w:rsid w:val="00FD526B"/>
    <w:rsid w:val="00FD5734"/>
    <w:rsid w:val="00FD71E3"/>
    <w:rsid w:val="00FD739B"/>
    <w:rsid w:val="00FD746A"/>
    <w:rsid w:val="00FD7F85"/>
    <w:rsid w:val="00FE0ECB"/>
    <w:rsid w:val="00FE203C"/>
    <w:rsid w:val="00FE4BC4"/>
    <w:rsid w:val="00FE54DA"/>
    <w:rsid w:val="00FE54E3"/>
    <w:rsid w:val="00FE59ED"/>
    <w:rsid w:val="00FE630C"/>
    <w:rsid w:val="00FE7154"/>
    <w:rsid w:val="00FE78DC"/>
    <w:rsid w:val="00FF002D"/>
    <w:rsid w:val="00FF0089"/>
    <w:rsid w:val="00FF04C9"/>
    <w:rsid w:val="00FF0543"/>
    <w:rsid w:val="00FF070D"/>
    <w:rsid w:val="00FF0B21"/>
    <w:rsid w:val="00FF12D5"/>
    <w:rsid w:val="00FF1CC5"/>
    <w:rsid w:val="00FF42DB"/>
    <w:rsid w:val="00FF4640"/>
    <w:rsid w:val="00FF4A31"/>
    <w:rsid w:val="00FF58AA"/>
    <w:rsid w:val="00FF67FE"/>
    <w:rsid w:val="00FF7045"/>
    <w:rsid w:val="00FF77FD"/>
    <w:rsid w:val="14D8F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03A84603"/>
  <w15:chartTrackingRefBased/>
  <w15:docId w15:val="{DE10C87E-65BA-492A-9C41-9549A9EE5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>
      <w:pPr>
        <w:spacing w:line="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24C4C"/>
    <w:pPr>
      <w:spacing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1">
    <w:name w:val="스타일1"/>
    <w:uiPriority w:val="99"/>
    <w:rsid w:val="001B0357"/>
    <w:pPr>
      <w:numPr>
        <w:numId w:val="1"/>
      </w:numPr>
    </w:pPr>
  </w:style>
  <w:style w:type="paragraph" w:styleId="a4">
    <w:name w:val="List Paragraph"/>
    <w:basedOn w:val="a0"/>
    <w:uiPriority w:val="34"/>
    <w:qFormat/>
    <w:rsid w:val="0051758B"/>
    <w:pPr>
      <w:spacing w:line="60" w:lineRule="auto"/>
      <w:ind w:leftChars="400" w:left="840"/>
      <w:jc w:val="both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table" w:styleId="a5">
    <w:name w:val="Table Grid"/>
    <w:basedOn w:val="a2"/>
    <w:uiPriority w:val="39"/>
    <w:rsid w:val="00DD277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0"/>
    <w:link w:val="Char"/>
    <w:uiPriority w:val="99"/>
    <w:unhideWhenUsed/>
    <w:rsid w:val="001C448E"/>
    <w:pPr>
      <w:tabs>
        <w:tab w:val="center" w:pos="4513"/>
        <w:tab w:val="right" w:pos="9026"/>
      </w:tabs>
      <w:snapToGrid w:val="0"/>
      <w:spacing w:line="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character" w:customStyle="1" w:styleId="Char">
    <w:name w:val="머리글 Char"/>
    <w:basedOn w:val="a1"/>
    <w:link w:val="a6"/>
    <w:uiPriority w:val="99"/>
    <w:rsid w:val="001C448E"/>
  </w:style>
  <w:style w:type="paragraph" w:styleId="a7">
    <w:name w:val="footer"/>
    <w:basedOn w:val="a0"/>
    <w:link w:val="Char0"/>
    <w:uiPriority w:val="99"/>
    <w:unhideWhenUsed/>
    <w:rsid w:val="001C448E"/>
    <w:pPr>
      <w:tabs>
        <w:tab w:val="center" w:pos="4513"/>
        <w:tab w:val="right" w:pos="9026"/>
      </w:tabs>
      <w:snapToGrid w:val="0"/>
      <w:spacing w:line="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character" w:customStyle="1" w:styleId="Char0">
    <w:name w:val="바닥글 Char"/>
    <w:basedOn w:val="a1"/>
    <w:link w:val="a7"/>
    <w:uiPriority w:val="99"/>
    <w:rsid w:val="001C448E"/>
  </w:style>
  <w:style w:type="character" w:styleId="a8">
    <w:name w:val="Hyperlink"/>
    <w:basedOn w:val="a1"/>
    <w:uiPriority w:val="99"/>
    <w:unhideWhenUsed/>
    <w:rsid w:val="00D158DD"/>
    <w:rPr>
      <w:color w:val="0563C1" w:themeColor="hyperlink"/>
      <w:u w:val="single"/>
    </w:rPr>
  </w:style>
  <w:style w:type="character" w:styleId="a9">
    <w:name w:val="Unresolved Mention"/>
    <w:basedOn w:val="a1"/>
    <w:uiPriority w:val="99"/>
    <w:semiHidden/>
    <w:unhideWhenUsed/>
    <w:rsid w:val="00D158DD"/>
    <w:rPr>
      <w:color w:val="605E5C"/>
      <w:shd w:val="clear" w:color="auto" w:fill="E1DFDD"/>
    </w:rPr>
  </w:style>
  <w:style w:type="paragraph" w:styleId="aa">
    <w:name w:val="footnote text"/>
    <w:basedOn w:val="a0"/>
    <w:link w:val="Char1"/>
    <w:uiPriority w:val="99"/>
    <w:semiHidden/>
    <w:unhideWhenUsed/>
    <w:rsid w:val="00822E9B"/>
    <w:pPr>
      <w:snapToGrid w:val="0"/>
      <w:spacing w:line="60" w:lineRule="auto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character" w:customStyle="1" w:styleId="Char1">
    <w:name w:val="각주 텍스트 Char"/>
    <w:basedOn w:val="a1"/>
    <w:link w:val="aa"/>
    <w:uiPriority w:val="99"/>
    <w:semiHidden/>
    <w:rsid w:val="00822E9B"/>
  </w:style>
  <w:style w:type="character" w:styleId="ab">
    <w:name w:val="footnote reference"/>
    <w:basedOn w:val="a1"/>
    <w:uiPriority w:val="99"/>
    <w:semiHidden/>
    <w:unhideWhenUsed/>
    <w:rsid w:val="00822E9B"/>
    <w:rPr>
      <w:vertAlign w:val="superscript"/>
    </w:rPr>
  </w:style>
  <w:style w:type="character" w:styleId="ac">
    <w:name w:val="FollowedHyperlink"/>
    <w:basedOn w:val="a1"/>
    <w:uiPriority w:val="99"/>
    <w:semiHidden/>
    <w:unhideWhenUsed/>
    <w:rsid w:val="006315E4"/>
    <w:rPr>
      <w:color w:val="954F72" w:themeColor="followedHyperlink"/>
      <w:u w:val="single"/>
    </w:rPr>
  </w:style>
  <w:style w:type="paragraph" w:styleId="a">
    <w:name w:val="List Bullet"/>
    <w:basedOn w:val="a0"/>
    <w:uiPriority w:val="99"/>
    <w:unhideWhenUsed/>
    <w:rsid w:val="00DB774B"/>
    <w:pPr>
      <w:numPr>
        <w:numId w:val="3"/>
      </w:numPr>
      <w:spacing w:line="60" w:lineRule="auto"/>
      <w:contextualSpacing/>
      <w:jc w:val="both"/>
    </w:pPr>
    <w:rPr>
      <w:rFonts w:asciiTheme="minorHAnsi" w:eastAsiaTheme="minorEastAsia" w:hAnsiTheme="minorHAnsi" w:cstheme="minorBidi"/>
      <w:kern w:val="2"/>
      <w:sz w:val="21"/>
      <w:szCs w:val="22"/>
      <w:lang w:eastAsia="ja-JP"/>
    </w:rPr>
  </w:style>
  <w:style w:type="paragraph" w:customStyle="1" w:styleId="10">
    <w:name w:val="개요 1"/>
    <w:basedOn w:val="a0"/>
    <w:rsid w:val="00B46FBF"/>
    <w:pPr>
      <w:widowControl w:val="0"/>
      <w:wordWrap w:val="0"/>
      <w:autoSpaceDE w:val="0"/>
      <w:autoSpaceDN w:val="0"/>
      <w:spacing w:line="384" w:lineRule="auto"/>
      <w:ind w:left="200"/>
      <w:jc w:val="both"/>
      <w:textAlignment w:val="baseline"/>
      <w:outlineLvl w:val="0"/>
    </w:pPr>
    <w:rPr>
      <w:rFonts w:ascii="함초롬바탕" w:eastAsia="굴림" w:hAnsi="굴림" w:cs="굴림"/>
      <w:color w:val="000000"/>
      <w:sz w:val="20"/>
      <w:szCs w:val="20"/>
      <w:lang w:eastAsia="ko-KR"/>
    </w:rPr>
  </w:style>
  <w:style w:type="paragraph" w:customStyle="1" w:styleId="2">
    <w:name w:val="개요 2"/>
    <w:basedOn w:val="a0"/>
    <w:rsid w:val="007A1F93"/>
    <w:pPr>
      <w:widowControl w:val="0"/>
      <w:wordWrap w:val="0"/>
      <w:autoSpaceDE w:val="0"/>
      <w:autoSpaceDN w:val="0"/>
      <w:spacing w:line="384" w:lineRule="auto"/>
      <w:ind w:left="400"/>
      <w:jc w:val="both"/>
      <w:textAlignment w:val="baseline"/>
      <w:outlineLvl w:val="1"/>
    </w:pPr>
    <w:rPr>
      <w:rFonts w:ascii="함초롬바탕" w:eastAsia="굴림" w:hAnsi="굴림" w:cs="굴림"/>
      <w:color w:val="000000"/>
      <w:sz w:val="20"/>
      <w:szCs w:val="20"/>
      <w:lang w:eastAsia="ko-KR"/>
    </w:rPr>
  </w:style>
  <w:style w:type="paragraph" w:customStyle="1" w:styleId="ad">
    <w:name w:val="바탕글"/>
    <w:basedOn w:val="a0"/>
    <w:rsid w:val="007A1F93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맑은 고딕" w:eastAsia="굴림" w:hAnsi="굴림" w:cs="굴림"/>
      <w:color w:val="000000"/>
      <w:sz w:val="20"/>
      <w:szCs w:val="20"/>
      <w:lang w:eastAsia="ko-KR"/>
    </w:rPr>
  </w:style>
  <w:style w:type="paragraph" w:styleId="HTML">
    <w:name w:val="HTML Preformatted"/>
    <w:basedOn w:val="a0"/>
    <w:link w:val="HTMLChar"/>
    <w:uiPriority w:val="99"/>
    <w:semiHidden/>
    <w:unhideWhenUsed/>
    <w:rsid w:val="00442A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1"/>
    <w:link w:val="HTML"/>
    <w:uiPriority w:val="99"/>
    <w:semiHidden/>
    <w:rsid w:val="00442AAE"/>
    <w:rPr>
      <w:rFonts w:ascii="Courier New" w:eastAsia="Times New Roman" w:hAnsi="Courier New" w:cs="Courier New"/>
      <w:kern w:val="0"/>
      <w:sz w:val="20"/>
      <w:szCs w:val="20"/>
      <w:lang w:eastAsia="en-US"/>
    </w:rPr>
  </w:style>
  <w:style w:type="table" w:customStyle="1" w:styleId="11">
    <w:name w:val="표 구분선1"/>
    <w:basedOn w:val="a2"/>
    <w:next w:val="a5"/>
    <w:uiPriority w:val="39"/>
    <w:rsid w:val="0029119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FFFC1FFFFA6FFFFB8FFFFF1">
    <w:name w:val="FFFFC1FFFFA6FFFFB8FFFFF1"/>
    <w:uiPriority w:val="2"/>
    <w:rsid w:val="0029119C"/>
    <w:pPr>
      <w:widowControl w:val="0"/>
      <w:wordWrap w:val="0"/>
      <w:autoSpaceDE w:val="0"/>
      <w:autoSpaceDN w:val="0"/>
      <w:adjustRightInd w:val="0"/>
      <w:spacing w:line="384" w:lineRule="auto"/>
      <w:textAlignment w:val="baseline"/>
    </w:pPr>
    <w:rPr>
      <w:rFonts w:ascii="한컴바탕" w:eastAsia="한컴바탕" w:hAnsi="한컴바탕" w:cs="한컴바탕"/>
      <w:b/>
      <w:bCs/>
      <w:color w:val="000000"/>
      <w:kern w:val="0"/>
      <w:sz w:val="56"/>
      <w:szCs w:val="56"/>
    </w:rPr>
  </w:style>
  <w:style w:type="character" w:styleId="ae">
    <w:name w:val="annotation reference"/>
    <w:basedOn w:val="a1"/>
    <w:uiPriority w:val="99"/>
    <w:semiHidden/>
    <w:unhideWhenUsed/>
    <w:rsid w:val="00437084"/>
    <w:rPr>
      <w:sz w:val="18"/>
      <w:szCs w:val="18"/>
    </w:rPr>
  </w:style>
  <w:style w:type="paragraph" w:styleId="af">
    <w:name w:val="annotation text"/>
    <w:basedOn w:val="a0"/>
    <w:link w:val="Char2"/>
    <w:uiPriority w:val="99"/>
    <w:semiHidden/>
    <w:unhideWhenUsed/>
    <w:rsid w:val="00437084"/>
  </w:style>
  <w:style w:type="character" w:customStyle="1" w:styleId="Char2">
    <w:name w:val="메모 텍스트 Char"/>
    <w:basedOn w:val="a1"/>
    <w:link w:val="af"/>
    <w:uiPriority w:val="99"/>
    <w:semiHidden/>
    <w:rsid w:val="00437084"/>
    <w:rPr>
      <w:rFonts w:ascii="Times New Roman" w:eastAsia="Times New Roman" w:hAnsi="Times New Roman" w:cs="Times New Roman"/>
      <w:kern w:val="0"/>
      <w:sz w:val="24"/>
      <w:szCs w:val="24"/>
      <w:lang w:eastAsia="en-US"/>
    </w:rPr>
  </w:style>
  <w:style w:type="paragraph" w:styleId="af0">
    <w:name w:val="annotation subject"/>
    <w:basedOn w:val="af"/>
    <w:next w:val="af"/>
    <w:link w:val="Char3"/>
    <w:uiPriority w:val="99"/>
    <w:semiHidden/>
    <w:unhideWhenUsed/>
    <w:rsid w:val="00437084"/>
    <w:rPr>
      <w:b/>
      <w:bCs/>
    </w:rPr>
  </w:style>
  <w:style w:type="character" w:customStyle="1" w:styleId="Char3">
    <w:name w:val="메모 주제 Char"/>
    <w:basedOn w:val="Char2"/>
    <w:link w:val="af0"/>
    <w:uiPriority w:val="99"/>
    <w:semiHidden/>
    <w:rsid w:val="00437084"/>
    <w:rPr>
      <w:rFonts w:ascii="Times New Roman" w:eastAsia="Times New Roman" w:hAnsi="Times New Roman" w:cs="Times New Roman"/>
      <w:b/>
      <w:bCs/>
      <w:kern w:val="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0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5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2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1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1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9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footer" Target="footer1.xm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jpeg"/><Relationship Id="rId84" Type="http://schemas.microsoft.com/office/2011/relationships/people" Target="people.xml"/><Relationship Id="rId16" Type="http://schemas.openxmlformats.org/officeDocument/2006/relationships/image" Target="media/image5.png"/><Relationship Id="rId11" Type="http://schemas.microsoft.com/office/2016/09/relationships/commentsIds" Target="commentsIds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hyperlink" Target="https://busandong100.kr/" TargetMode="External"/><Relationship Id="rId79" Type="http://schemas.openxmlformats.org/officeDocument/2006/relationships/hyperlink" Target="https://www.sw.or.kr/site/sw/ex/board/View.do?cbIdx=276&amp;bcIdx=49636&amp;searchExt1=" TargetMode="External"/><Relationship Id="rId5" Type="http://schemas.openxmlformats.org/officeDocument/2006/relationships/webSettings" Target="webSettings.xml"/><Relationship Id="rId1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footer" Target="footer2.xm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jpeg"/><Relationship Id="rId77" Type="http://schemas.openxmlformats.org/officeDocument/2006/relationships/hyperlink" Target="https://loyverse.com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72" Type="http://schemas.openxmlformats.org/officeDocument/2006/relationships/hyperlink" Target="https://www.hanbit.co.kr/store/books/look.php?p_code=B9860513241" TargetMode="External"/><Relationship Id="rId80" Type="http://schemas.openxmlformats.org/officeDocument/2006/relationships/hyperlink" Target="https://docs.github.com/en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6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eader" Target="header2.xm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jpeg"/><Relationship Id="rId75" Type="http://schemas.openxmlformats.org/officeDocument/2006/relationships/hyperlink" Target="https://www.changwon.go.kr/biz/contents.do?mId=0605020100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eader" Target="header3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microsoft.com/office/2011/relationships/commentsExtended" Target="commentsExtended.xml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hyperlink" Target="https://ecommerce-platforms.com/" TargetMode="External"/><Relationship Id="rId78" Type="http://schemas.openxmlformats.org/officeDocument/2006/relationships/hyperlink" Target="https://www.sw.or.kr/site/sw/ex/board/View.do?cbIdx=276&amp;bcIdx=51935&amp;searchExt1=" TargetMode="External"/><Relationship Id="rId81" Type="http://schemas.openxmlformats.org/officeDocument/2006/relationships/hyperlink" Target="http://www.goodmorningcc.com/news/articleView.html?idxno=94485" TargetMode="Externa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hyperlink" Target="https://devlog-wjdrbs96.tistory.com/231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www.kyobobook.co.kr/product/detailViewKor.laf?mallGb=KOR&amp;ejkGb=KOR&amp;barcode=9791156645429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footer" Target="footer3.xm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61" Type="http://schemas.openxmlformats.org/officeDocument/2006/relationships/image" Target="media/image44.png"/><Relationship Id="rId82" Type="http://schemas.openxmlformats.org/officeDocument/2006/relationships/hyperlink" Target="https://stl.ktl.re.kr/web/contents/DataCentre.do?schM=view&amp;id=316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96390-4BA1-4C07-BA35-EBB692D44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89</Pages>
  <Words>5479</Words>
  <Characters>31235</Characters>
  <Application>Microsoft Office Word</Application>
  <DocSecurity>0</DocSecurity>
  <Lines>260</Lines>
  <Paragraphs>73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박상현</dc:creator>
  <cp:keywords/>
  <dc:description/>
  <cp:lastModifiedBy>박상현</cp:lastModifiedBy>
  <cp:revision>1459</cp:revision>
  <cp:lastPrinted>2022-05-21T21:10:00Z</cp:lastPrinted>
  <dcterms:created xsi:type="dcterms:W3CDTF">2021-12-30T01:53:00Z</dcterms:created>
  <dcterms:modified xsi:type="dcterms:W3CDTF">2022-06-11T15:03:00Z</dcterms:modified>
</cp:coreProperties>
</file>