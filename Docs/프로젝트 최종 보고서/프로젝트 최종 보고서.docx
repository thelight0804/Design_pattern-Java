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27163" w14:textId="77777777" w:rsidR="00947201" w:rsidRPr="00540901" w:rsidRDefault="00947201" w:rsidP="00947201">
      <w:pPr>
        <w:widowControl w:val="0"/>
        <w:autoSpaceDE w:val="0"/>
        <w:autoSpaceDN w:val="0"/>
        <w:adjustRightInd w:val="0"/>
        <w:spacing w:line="384" w:lineRule="auto"/>
        <w:jc w:val="center"/>
        <w:textAlignment w:val="baseline"/>
        <w:rPr>
          <w:rFonts w:ascii="맑은 고딕" w:eastAsia="맑은 고딕" w:hAnsi="맑은 고딕"/>
          <w:b/>
          <w:lang w:eastAsia="ko-KR"/>
        </w:rPr>
      </w:pPr>
      <w:r w:rsidRPr="00540901">
        <w:rPr>
          <w:rFonts w:ascii="맑은 고딕" w:eastAsia="맑은 고딕" w:hAnsi="맑은 고딕" w:cs="궁서"/>
          <w:b/>
          <w:color w:val="000000"/>
          <w:sz w:val="120"/>
          <w:szCs w:val="120"/>
          <w:lang w:eastAsia="ko-KR"/>
        </w:rPr>
        <w:t>REPORT</w:t>
      </w:r>
    </w:p>
    <w:p w14:paraId="66EBE15E" w14:textId="61C724A5" w:rsidR="00FF7045" w:rsidRDefault="00435E37" w:rsidP="00F47153">
      <w:pPr>
        <w:autoSpaceDE w:val="0"/>
        <w:autoSpaceDN w:val="0"/>
        <w:ind w:left="17"/>
        <w:jc w:val="center"/>
        <w:rPr>
          <w:rFonts w:ascii="맑은 고딕" w:eastAsia="맑은 고딕" w:hAnsi="맑은 고딕"/>
          <w:b/>
          <w:bCs/>
          <w:color w:val="000000" w:themeColor="text1"/>
          <w:sz w:val="36"/>
          <w:szCs w:val="36"/>
          <w:lang w:eastAsia="ko-KR"/>
        </w:rPr>
      </w:pPr>
      <w:r w:rsidRPr="00B339CA">
        <w:rPr>
          <w:rFonts w:ascii="맑은 고딕" w:eastAsia="맑은 고딕" w:hAnsi="맑은 고딕" w:cs="굴림체" w:hint="eastAsia"/>
          <w:b/>
          <w:color w:val="000000"/>
          <w:sz w:val="40"/>
          <w:szCs w:val="56"/>
          <w:lang w:eastAsia="ko-KR"/>
        </w:rPr>
        <w:t xml:space="preserve">음식점 매니지먼트 시스템 </w:t>
      </w:r>
      <w:r w:rsidRPr="00B339CA">
        <w:rPr>
          <w:rFonts w:ascii="맑은 고딕" w:eastAsia="맑은 고딕" w:hAnsi="맑은 고딕" w:cs="굴림체"/>
          <w:b/>
          <w:color w:val="000000"/>
          <w:sz w:val="40"/>
          <w:szCs w:val="56"/>
          <w:lang w:eastAsia="ko-KR"/>
        </w:rPr>
        <w:t>(</w:t>
      </w:r>
      <w:r w:rsidRPr="00B339CA">
        <w:rPr>
          <w:rFonts w:ascii="맑은 고딕" w:eastAsia="맑은 고딕" w:hAnsi="맑은 고딕" w:cs="굴림체"/>
          <w:b/>
          <w:bCs/>
          <w:color w:val="000000"/>
          <w:sz w:val="40"/>
          <w:szCs w:val="56"/>
          <w:lang w:eastAsia="ko-KR"/>
        </w:rPr>
        <w:t>RMS)</w:t>
      </w:r>
    </w:p>
    <w:p w14:paraId="53A43208" w14:textId="77777777" w:rsidR="00AB254F" w:rsidRPr="00984F29" w:rsidRDefault="00AB254F" w:rsidP="00F47153">
      <w:pPr>
        <w:autoSpaceDE w:val="0"/>
        <w:autoSpaceDN w:val="0"/>
        <w:ind w:left="17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845910C" w14:textId="4E10F273" w:rsidR="00984F29" w:rsidRDefault="00D7791C" w:rsidP="00F47153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984F29"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31F69F" wp14:editId="46CF3197">
            <wp:extent cx="3383280" cy="3406140"/>
            <wp:effectExtent l="0" t="0" r="762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1850988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D95F" w14:textId="6A1A29E6" w:rsidR="00BB0B70" w:rsidRDefault="00BB0B7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5927" w:type="dxa"/>
        <w:jc w:val="center"/>
        <w:tblLook w:val="04A0" w:firstRow="1" w:lastRow="0" w:firstColumn="1" w:lastColumn="0" w:noHBand="0" w:noVBand="1"/>
      </w:tblPr>
      <w:tblGrid>
        <w:gridCol w:w="2145"/>
        <w:gridCol w:w="3782"/>
      </w:tblGrid>
      <w:tr w:rsidR="00435E37" w14:paraId="44C0109E" w14:textId="77777777" w:rsidTr="0029119C">
        <w:trPr>
          <w:trHeight w:val="217"/>
          <w:jc w:val="center"/>
        </w:trPr>
        <w:tc>
          <w:tcPr>
            <w:tcW w:w="2145" w:type="dxa"/>
            <w:vAlign w:val="center"/>
          </w:tcPr>
          <w:p w14:paraId="1B0110B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제출일자</w:t>
            </w:r>
          </w:p>
        </w:tc>
        <w:tc>
          <w:tcPr>
            <w:tcW w:w="3782" w:type="dxa"/>
            <w:vAlign w:val="center"/>
          </w:tcPr>
          <w:p w14:paraId="12EA620C" w14:textId="47FFC52D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2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022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년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0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6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월 </w:t>
            </w:r>
            <w:r w:rsidR="00F84B17">
              <w:rPr>
                <w:rFonts w:ascii="맑은 고딕" w:eastAsia="맑은 고딕" w:hAnsi="맑은 고딕"/>
                <w:color w:val="000000" w:themeColor="text1"/>
                <w:lang w:eastAsia="ko-KR"/>
              </w:rPr>
              <w:t>11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일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(</w:t>
            </w:r>
            <w:r w:rsidR="00F84B17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토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)</w:t>
            </w:r>
          </w:p>
        </w:tc>
      </w:tr>
      <w:tr w:rsidR="00435E37" w14:paraId="7FD463D6" w14:textId="77777777" w:rsidTr="0029119C">
        <w:trPr>
          <w:trHeight w:val="136"/>
          <w:jc w:val="center"/>
        </w:trPr>
        <w:tc>
          <w:tcPr>
            <w:tcW w:w="2145" w:type="dxa"/>
            <w:vAlign w:val="center"/>
          </w:tcPr>
          <w:p w14:paraId="174A685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교과목</w:t>
            </w:r>
          </w:p>
        </w:tc>
        <w:tc>
          <w:tcPr>
            <w:tcW w:w="3782" w:type="dxa"/>
            <w:vAlign w:val="center"/>
          </w:tcPr>
          <w:p w14:paraId="1C90F359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소프트웨어설계공학</w:t>
            </w:r>
          </w:p>
        </w:tc>
      </w:tr>
      <w:tr w:rsidR="00435E37" w14:paraId="48C91B25" w14:textId="77777777" w:rsidTr="0029119C">
        <w:trPr>
          <w:trHeight w:val="184"/>
          <w:jc w:val="center"/>
        </w:trPr>
        <w:tc>
          <w:tcPr>
            <w:tcW w:w="2145" w:type="dxa"/>
            <w:vAlign w:val="center"/>
          </w:tcPr>
          <w:p w14:paraId="12070607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담당교수</w:t>
            </w:r>
          </w:p>
        </w:tc>
        <w:tc>
          <w:tcPr>
            <w:tcW w:w="3782" w:type="dxa"/>
            <w:vAlign w:val="center"/>
          </w:tcPr>
          <w:p w14:paraId="327EE2A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장희숙 교수님</w:t>
            </w:r>
          </w:p>
        </w:tc>
      </w:tr>
      <w:tr w:rsidR="00435E37" w14:paraId="3758C3B2" w14:textId="77777777" w:rsidTr="0029119C">
        <w:trPr>
          <w:trHeight w:val="88"/>
          <w:jc w:val="center"/>
        </w:trPr>
        <w:tc>
          <w:tcPr>
            <w:tcW w:w="2145" w:type="dxa"/>
            <w:vAlign w:val="center"/>
          </w:tcPr>
          <w:p w14:paraId="6623406B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학과</w:t>
            </w:r>
          </w:p>
        </w:tc>
        <w:tc>
          <w:tcPr>
            <w:tcW w:w="3782" w:type="dxa"/>
            <w:vAlign w:val="center"/>
          </w:tcPr>
          <w:p w14:paraId="716B2AE0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proofErr w:type="spellStart"/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컴퓨터소프트웨어공학과</w:t>
            </w:r>
            <w:proofErr w:type="spellEnd"/>
          </w:p>
        </w:tc>
      </w:tr>
      <w:tr w:rsidR="00435E37" w14:paraId="5644FC65" w14:textId="77777777" w:rsidTr="0029119C">
        <w:trPr>
          <w:trHeight w:val="51"/>
          <w:jc w:val="center"/>
        </w:trPr>
        <w:tc>
          <w:tcPr>
            <w:tcW w:w="2145" w:type="dxa"/>
            <w:vAlign w:val="center"/>
          </w:tcPr>
          <w:p w14:paraId="635841ED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lang w:eastAsia="ko-KR"/>
              </w:rPr>
              <w:t xml:space="preserve">팀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이름</w:t>
            </w:r>
          </w:p>
        </w:tc>
        <w:tc>
          <w:tcPr>
            <w:tcW w:w="3782" w:type="dxa"/>
            <w:vAlign w:val="center"/>
          </w:tcPr>
          <w:p w14:paraId="4BE61F20" w14:textId="4BB8D05B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짹짹이</w:t>
            </w:r>
            <w:proofErr w:type="spellEnd"/>
          </w:p>
        </w:tc>
      </w:tr>
      <w:tr w:rsidR="00435E37" w14:paraId="4802145C" w14:textId="77777777" w:rsidTr="0029119C">
        <w:trPr>
          <w:trHeight w:val="640"/>
          <w:jc w:val="center"/>
        </w:trPr>
        <w:tc>
          <w:tcPr>
            <w:tcW w:w="2145" w:type="dxa"/>
            <w:vAlign w:val="center"/>
          </w:tcPr>
          <w:p w14:paraId="2F938C8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bCs/>
                <w:color w:val="000000" w:themeColor="text1"/>
                <w:lang w:eastAsia="ko-KR"/>
              </w:rPr>
              <w:t>이름(학번)</w:t>
            </w:r>
          </w:p>
        </w:tc>
        <w:tc>
          <w:tcPr>
            <w:tcW w:w="3782" w:type="dxa"/>
            <w:vAlign w:val="center"/>
          </w:tcPr>
          <w:p w14:paraId="4A81F439" w14:textId="77777777" w:rsidR="00435E37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조진혁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(20203120)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br/>
            </w: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이수찬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(20172128)</w:t>
            </w:r>
          </w:p>
          <w:p w14:paraId="768313DB" w14:textId="77777777" w:rsidR="00435E37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최인수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(20173236)</w:t>
            </w:r>
          </w:p>
          <w:p w14:paraId="1D9DC10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박상현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(20183145)</w:t>
            </w:r>
          </w:p>
        </w:tc>
      </w:tr>
      <w:tr w:rsidR="00435E37" w14:paraId="61B775B0" w14:textId="77777777" w:rsidTr="0029119C">
        <w:trPr>
          <w:trHeight w:val="51"/>
          <w:jc w:val="center"/>
        </w:trPr>
        <w:tc>
          <w:tcPr>
            <w:tcW w:w="2145" w:type="dxa"/>
            <w:vAlign w:val="center"/>
          </w:tcPr>
          <w:p w14:paraId="12D3F4D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학년</w:t>
            </w:r>
          </w:p>
        </w:tc>
        <w:tc>
          <w:tcPr>
            <w:tcW w:w="3782" w:type="dxa"/>
            <w:vAlign w:val="center"/>
          </w:tcPr>
          <w:p w14:paraId="68640F9A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3학년</w:t>
            </w:r>
          </w:p>
        </w:tc>
      </w:tr>
    </w:tbl>
    <w:p w14:paraId="5A036B6F" w14:textId="77777777" w:rsidR="00B77BC6" w:rsidRDefault="000D7C7B" w:rsidP="00B77BC6">
      <w:pPr>
        <w:sectPr w:rsidR="00B77BC6" w:rsidSect="00F34985">
          <w:pgSz w:w="11906" w:h="16838"/>
          <w:pgMar w:top="720" w:right="720" w:bottom="720" w:left="720" w:header="0" w:footer="1361" w:gutter="0"/>
          <w:pgNumType w:start="1"/>
          <w:cols w:space="425"/>
          <w:titlePg/>
          <w:docGrid w:type="lines" w:linePitch="360"/>
        </w:sectPr>
      </w:pPr>
      <w:r>
        <w:br w:type="page"/>
      </w:r>
    </w:p>
    <w:p w14:paraId="0D6392EC" w14:textId="41601805" w:rsidR="00B65038" w:rsidRPr="008428AD" w:rsidRDefault="00B65038" w:rsidP="00B65038">
      <w:pPr>
        <w:spacing w:line="320" w:lineRule="atLeast"/>
        <w:rPr>
          <w:rFonts w:ascii="맑은 고딕" w:eastAsia="맑은 고딕" w:hAnsi="맑은 고딕"/>
          <w:b/>
          <w:bCs/>
          <w:color w:val="00FF00"/>
          <w:sz w:val="20"/>
          <w:szCs w:val="18"/>
          <w:lang w:eastAsia="ko-KR"/>
        </w:rPr>
      </w:pPr>
      <w:r w:rsidRPr="00594C7A">
        <w:rPr>
          <w:rFonts w:ascii="맑은 고딕" w:eastAsia="맑은 고딕" w:hAnsi="맑은 고딕" w:cs="한컴바탕" w:hint="eastAsia"/>
          <w:b/>
          <w:bCs/>
          <w:color w:val="000000"/>
          <w:sz w:val="40"/>
          <w:szCs w:val="40"/>
          <w:lang w:eastAsia="ko-KR"/>
        </w:rPr>
        <w:lastRenderedPageBreak/>
        <w:t>목차</w:t>
      </w:r>
      <w:r w:rsidR="008428AD">
        <w:rPr>
          <w:rFonts w:ascii="맑은 고딕" w:eastAsia="맑은 고딕" w:hAnsi="맑은 고딕" w:cs="한컴바탕"/>
          <w:b/>
          <w:bCs/>
          <w:color w:val="00FF00"/>
          <w:sz w:val="20"/>
          <w:szCs w:val="40"/>
          <w:lang w:eastAsia="ko-KR"/>
        </w:rPr>
        <w:t xml:space="preserve"> </w:t>
      </w:r>
    </w:p>
    <w:tbl>
      <w:tblPr>
        <w:tblStyle w:val="11"/>
        <w:tblW w:w="15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797"/>
        <w:gridCol w:w="844"/>
        <w:gridCol w:w="703"/>
        <w:gridCol w:w="3310"/>
        <w:gridCol w:w="2892"/>
        <w:gridCol w:w="844"/>
      </w:tblGrid>
      <w:tr w:rsidR="00F02A86" w:rsidRPr="0029119C" w14:paraId="7CDFA14F" w14:textId="77777777" w:rsidTr="00F02A86">
        <w:trPr>
          <w:trHeight w:val="17"/>
        </w:trPr>
        <w:tc>
          <w:tcPr>
            <w:tcW w:w="3828" w:type="dxa"/>
          </w:tcPr>
          <w:p w14:paraId="46C0BEC9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개요</w:t>
            </w:r>
          </w:p>
        </w:tc>
        <w:tc>
          <w:tcPr>
            <w:tcW w:w="2797" w:type="dxa"/>
          </w:tcPr>
          <w:p w14:paraId="6B6410FD" w14:textId="7E7EADF4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8ECB04B" w14:textId="706AA894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01</w:t>
            </w:r>
          </w:p>
        </w:tc>
        <w:tc>
          <w:tcPr>
            <w:tcW w:w="703" w:type="dxa"/>
          </w:tcPr>
          <w:p w14:paraId="2B342D26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BB4E70C" w14:textId="67EC6287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4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892" w:type="dxa"/>
          </w:tcPr>
          <w:p w14:paraId="36105B7A" w14:textId="472AD5B2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C921FED" w14:textId="580CA118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828A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 w:rsidR="00B52EB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</w:t>
            </w:r>
          </w:p>
        </w:tc>
      </w:tr>
      <w:tr w:rsidR="00F02A86" w:rsidRPr="0029119C" w14:paraId="221B08B6" w14:textId="77777777" w:rsidTr="00F02A86">
        <w:trPr>
          <w:trHeight w:val="17"/>
        </w:trPr>
        <w:tc>
          <w:tcPr>
            <w:tcW w:w="3828" w:type="dxa"/>
          </w:tcPr>
          <w:p w14:paraId="2A3C4837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프로젝트 개요</w:t>
            </w:r>
          </w:p>
        </w:tc>
        <w:tc>
          <w:tcPr>
            <w:tcW w:w="2797" w:type="dxa"/>
          </w:tcPr>
          <w:p w14:paraId="65AB2AD6" w14:textId="5E47AFFE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297512B" w14:textId="04B3135E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01</w:t>
            </w:r>
          </w:p>
        </w:tc>
        <w:tc>
          <w:tcPr>
            <w:tcW w:w="703" w:type="dxa"/>
          </w:tcPr>
          <w:p w14:paraId="3211E15F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2FFD200" w14:textId="26A8965D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.5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2892" w:type="dxa"/>
          </w:tcPr>
          <w:p w14:paraId="5B2837B2" w14:textId="5154EA0D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0ED7E82" w14:textId="2FC468D6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47</w:t>
            </w:r>
          </w:p>
        </w:tc>
      </w:tr>
      <w:tr w:rsidR="00F02A86" w:rsidRPr="0029119C" w14:paraId="59D07BEE" w14:textId="77777777" w:rsidTr="00F02A86">
        <w:trPr>
          <w:trHeight w:val="17"/>
        </w:trPr>
        <w:tc>
          <w:tcPr>
            <w:tcW w:w="3828" w:type="dxa"/>
          </w:tcPr>
          <w:p w14:paraId="0229EC89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주제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선정 이유</w:t>
            </w:r>
          </w:p>
        </w:tc>
        <w:tc>
          <w:tcPr>
            <w:tcW w:w="2797" w:type="dxa"/>
          </w:tcPr>
          <w:p w14:paraId="1D640303" w14:textId="3ACB2954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0D44942" w14:textId="42889274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02</w:t>
            </w:r>
          </w:p>
        </w:tc>
        <w:tc>
          <w:tcPr>
            <w:tcW w:w="703" w:type="dxa"/>
          </w:tcPr>
          <w:p w14:paraId="0B0B382E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876EFF6" w14:textId="549E6037" w:rsidR="00F02A86" w:rsidRPr="0029119C" w:rsidRDefault="00F02A86" w:rsidP="00A63A6A">
            <w:pPr>
              <w:autoSpaceDE w:val="0"/>
              <w:autoSpaceDN w:val="0"/>
              <w:spacing w:line="276" w:lineRule="auto"/>
              <w:ind w:firstLineChars="100" w:firstLine="20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.6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직원 </w:t>
            </w:r>
            <w:proofErr w:type="spellStart"/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변경</w:t>
            </w:r>
          </w:p>
        </w:tc>
        <w:tc>
          <w:tcPr>
            <w:tcW w:w="2892" w:type="dxa"/>
          </w:tcPr>
          <w:p w14:paraId="15E09380" w14:textId="4E4F45F2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38754E3" w14:textId="3ADF0025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56</w:t>
            </w:r>
          </w:p>
        </w:tc>
      </w:tr>
      <w:tr w:rsidR="00F02A86" w:rsidRPr="0029119C" w14:paraId="6B8FB689" w14:textId="77777777" w:rsidTr="00F02A86">
        <w:trPr>
          <w:trHeight w:val="17"/>
        </w:trPr>
        <w:tc>
          <w:tcPr>
            <w:tcW w:w="3828" w:type="dxa"/>
          </w:tcPr>
          <w:p w14:paraId="2E2F2FC8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적용 패턴</w:t>
            </w:r>
          </w:p>
        </w:tc>
        <w:tc>
          <w:tcPr>
            <w:tcW w:w="2797" w:type="dxa"/>
          </w:tcPr>
          <w:p w14:paraId="6348C8B9" w14:textId="1EFD5116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A493C77" w14:textId="65D9499F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03</w:t>
            </w:r>
          </w:p>
        </w:tc>
        <w:tc>
          <w:tcPr>
            <w:tcW w:w="703" w:type="dxa"/>
          </w:tcPr>
          <w:p w14:paraId="66A1AA9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319A14B" w14:textId="432B274C" w:rsidR="00F02A86" w:rsidRPr="0029119C" w:rsidRDefault="00F02A86" w:rsidP="00A63A6A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94D968E" w14:textId="4959346A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6095BD65" w14:textId="2D5D6C26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65</w:t>
            </w:r>
          </w:p>
        </w:tc>
      </w:tr>
      <w:tr w:rsidR="00F02A86" w:rsidRPr="0029119C" w14:paraId="60C92337" w14:textId="77777777" w:rsidTr="00F02A86">
        <w:trPr>
          <w:trHeight w:val="17"/>
        </w:trPr>
        <w:tc>
          <w:tcPr>
            <w:tcW w:w="3828" w:type="dxa"/>
          </w:tcPr>
          <w:p w14:paraId="035AA6BA" w14:textId="5ED915EA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4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="00044DFF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정의,</w:t>
            </w:r>
            <w:r w:rsidR="00044DFF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="00044DFF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약어</w:t>
            </w:r>
          </w:p>
        </w:tc>
        <w:tc>
          <w:tcPr>
            <w:tcW w:w="2797" w:type="dxa"/>
          </w:tcPr>
          <w:p w14:paraId="47BAD1E9" w14:textId="771C7D19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513B527" w14:textId="68DF43FC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03</w:t>
            </w:r>
          </w:p>
        </w:tc>
        <w:tc>
          <w:tcPr>
            <w:tcW w:w="703" w:type="dxa"/>
          </w:tcPr>
          <w:p w14:paraId="40198D6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2F51B7E1" w14:textId="2473D7DD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proofErr w:type="spellStart"/>
            <w:r w:rsidRPr="005E6C99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UseCase</w:t>
            </w:r>
            <w:proofErr w:type="spellEnd"/>
            <w:r w:rsidRPr="005E6C99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5E6C99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D07ECF5" w14:textId="3E58F14B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41A5203" w14:textId="61A0589D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65</w:t>
            </w:r>
          </w:p>
        </w:tc>
      </w:tr>
      <w:tr w:rsidR="00F02A86" w:rsidRPr="0029119C" w14:paraId="4FAEF131" w14:textId="77777777" w:rsidTr="00F02A86">
        <w:trPr>
          <w:trHeight w:val="17"/>
        </w:trPr>
        <w:tc>
          <w:tcPr>
            <w:tcW w:w="3828" w:type="dxa"/>
          </w:tcPr>
          <w:p w14:paraId="1F58E4ED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자원</w:t>
            </w:r>
            <w:r w:rsidRPr="0029119C"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및 일정 예측</w:t>
            </w:r>
          </w:p>
        </w:tc>
        <w:tc>
          <w:tcPr>
            <w:tcW w:w="2797" w:type="dxa"/>
          </w:tcPr>
          <w:p w14:paraId="305319D0" w14:textId="1AF82C8F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F11FF80" w14:textId="3AD19AD3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703" w:type="dxa"/>
          </w:tcPr>
          <w:p w14:paraId="7083C184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9A3D413" w14:textId="4A7B6C62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995057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Sequence </w:t>
            </w:r>
            <w:r w:rsidRPr="00995057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D0B9EC3" w14:textId="752D8FED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1D69214" w14:textId="3B68FF82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71</w:t>
            </w:r>
          </w:p>
        </w:tc>
      </w:tr>
      <w:tr w:rsidR="00F02A86" w:rsidRPr="0029119C" w14:paraId="09F58690" w14:textId="77777777" w:rsidTr="00F02A86">
        <w:trPr>
          <w:trHeight w:val="17"/>
        </w:trPr>
        <w:tc>
          <w:tcPr>
            <w:tcW w:w="3828" w:type="dxa"/>
          </w:tcPr>
          <w:p w14:paraId="0567BC3F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비용 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(LOC)</w:t>
            </w:r>
          </w:p>
        </w:tc>
        <w:tc>
          <w:tcPr>
            <w:tcW w:w="2797" w:type="dxa"/>
          </w:tcPr>
          <w:p w14:paraId="77AD6F63" w14:textId="3DD222D2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3971323" w14:textId="2B5B0B70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703" w:type="dxa"/>
          </w:tcPr>
          <w:p w14:paraId="65C60E63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A22E2A6" w14:textId="785E9B81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활동 다이어그램</w:t>
            </w:r>
          </w:p>
        </w:tc>
        <w:tc>
          <w:tcPr>
            <w:tcW w:w="2892" w:type="dxa"/>
          </w:tcPr>
          <w:p w14:paraId="275DEFB8" w14:textId="6FF77473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9C23198" w14:textId="1276B7D3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72</w:t>
            </w:r>
          </w:p>
        </w:tc>
      </w:tr>
      <w:tr w:rsidR="00F02A86" w:rsidRPr="0029119C" w14:paraId="79222BBF" w14:textId="77777777" w:rsidTr="00F02A86">
        <w:trPr>
          <w:trHeight w:val="17"/>
        </w:trPr>
        <w:tc>
          <w:tcPr>
            <w:tcW w:w="3828" w:type="dxa"/>
          </w:tcPr>
          <w:p w14:paraId="2B37FCD5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인력</w:t>
            </w:r>
          </w:p>
        </w:tc>
        <w:tc>
          <w:tcPr>
            <w:tcW w:w="2797" w:type="dxa"/>
          </w:tcPr>
          <w:p w14:paraId="1DEB4BE7" w14:textId="418EA6F5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6CB8C32" w14:textId="4D2D5C06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05</w:t>
            </w:r>
          </w:p>
        </w:tc>
        <w:tc>
          <w:tcPr>
            <w:tcW w:w="703" w:type="dxa"/>
          </w:tcPr>
          <w:p w14:paraId="29CE4B9B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A37534C" w14:textId="011A2912" w:rsidR="00F02A86" w:rsidRPr="0029119C" w:rsidRDefault="00A63A6A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6.4</w:t>
            </w:r>
            <w:r w:rsid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="00F02A86" w:rsidRPr="00A54741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상태</w:t>
            </w:r>
            <w:r w:rsidR="00F02A86" w:rsidRPr="00A54741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(State) </w:t>
            </w:r>
            <w:r w:rsidR="00F02A86" w:rsidRPr="00A54741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7836A37" w14:textId="72EB41F9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78EB77E" w14:textId="1ACF016F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76</w:t>
            </w:r>
          </w:p>
        </w:tc>
      </w:tr>
      <w:tr w:rsidR="00F02A86" w:rsidRPr="0029119C" w14:paraId="2BFB7CD6" w14:textId="77777777" w:rsidTr="00F02A86">
        <w:trPr>
          <w:trHeight w:val="17"/>
        </w:trPr>
        <w:tc>
          <w:tcPr>
            <w:tcW w:w="3828" w:type="dxa"/>
          </w:tcPr>
          <w:p w14:paraId="2EF52976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조직 구성</w:t>
            </w:r>
          </w:p>
        </w:tc>
        <w:tc>
          <w:tcPr>
            <w:tcW w:w="2797" w:type="dxa"/>
          </w:tcPr>
          <w:p w14:paraId="0E445D13" w14:textId="18A7E896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FB36722" w14:textId="31CAFC5D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06</w:t>
            </w:r>
          </w:p>
        </w:tc>
        <w:tc>
          <w:tcPr>
            <w:tcW w:w="703" w:type="dxa"/>
          </w:tcPr>
          <w:p w14:paraId="50887D4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1F3A3B33" w14:textId="101C6445" w:rsidR="00F02A86" w:rsidRPr="0029119C" w:rsidRDefault="00F02A86" w:rsidP="00A63A6A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환경</w:t>
            </w:r>
          </w:p>
        </w:tc>
        <w:tc>
          <w:tcPr>
            <w:tcW w:w="2892" w:type="dxa"/>
          </w:tcPr>
          <w:p w14:paraId="17FDCE6C" w14:textId="087B56BC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EE4D63A" w14:textId="0E2353CF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80</w:t>
            </w:r>
          </w:p>
        </w:tc>
      </w:tr>
      <w:tr w:rsidR="00F02A86" w:rsidRPr="0029119C" w14:paraId="0E59B2C0" w14:textId="77777777" w:rsidTr="00F02A86">
        <w:trPr>
          <w:trHeight w:val="17"/>
        </w:trPr>
        <w:tc>
          <w:tcPr>
            <w:tcW w:w="3828" w:type="dxa"/>
          </w:tcPr>
          <w:p w14:paraId="69F0EAB1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일정 및 개발 절차</w:t>
            </w:r>
          </w:p>
        </w:tc>
        <w:tc>
          <w:tcPr>
            <w:tcW w:w="2797" w:type="dxa"/>
          </w:tcPr>
          <w:p w14:paraId="5A68770B" w14:textId="46CB40B8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4ABCCAA" w14:textId="6258F861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07</w:t>
            </w:r>
          </w:p>
        </w:tc>
        <w:tc>
          <w:tcPr>
            <w:tcW w:w="703" w:type="dxa"/>
          </w:tcPr>
          <w:p w14:paraId="7DD796A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52BAAEE0" w14:textId="14A20B02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도구</w:t>
            </w:r>
          </w:p>
        </w:tc>
        <w:tc>
          <w:tcPr>
            <w:tcW w:w="2892" w:type="dxa"/>
          </w:tcPr>
          <w:p w14:paraId="5ED3A21D" w14:textId="2EB6485B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A6437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7FF0B19" w14:textId="4BF55F24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80</w:t>
            </w:r>
          </w:p>
        </w:tc>
      </w:tr>
      <w:tr w:rsidR="00F02A86" w:rsidRPr="0029119C" w14:paraId="58849FF6" w14:textId="77777777" w:rsidTr="00F02A86">
        <w:trPr>
          <w:trHeight w:val="17"/>
        </w:trPr>
        <w:tc>
          <w:tcPr>
            <w:tcW w:w="3828" w:type="dxa"/>
          </w:tcPr>
          <w:p w14:paraId="222B1C2F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W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BS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차트</w:t>
            </w:r>
          </w:p>
        </w:tc>
        <w:tc>
          <w:tcPr>
            <w:tcW w:w="2797" w:type="dxa"/>
          </w:tcPr>
          <w:p w14:paraId="6AE505E6" w14:textId="46684BE5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F2025B0" w14:textId="655B06C0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703" w:type="dxa"/>
          </w:tcPr>
          <w:p w14:paraId="3F52C8C0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5EC324F" w14:textId="5F29D797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회의</w:t>
            </w:r>
          </w:p>
        </w:tc>
        <w:tc>
          <w:tcPr>
            <w:tcW w:w="2892" w:type="dxa"/>
          </w:tcPr>
          <w:p w14:paraId="3152E242" w14:textId="01186D45" w:rsidR="00F02A86" w:rsidRPr="0029119C" w:rsidRDefault="00B00BEE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3BEC47C" w14:textId="51566B79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80</w:t>
            </w:r>
          </w:p>
        </w:tc>
      </w:tr>
      <w:tr w:rsidR="00F02A86" w:rsidRPr="0029119C" w14:paraId="02161842" w14:textId="77777777" w:rsidTr="00F02A86">
        <w:trPr>
          <w:trHeight w:val="17"/>
        </w:trPr>
        <w:tc>
          <w:tcPr>
            <w:tcW w:w="3828" w:type="dxa"/>
          </w:tcPr>
          <w:p w14:paraId="72F9952D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PM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네트워크</w:t>
            </w:r>
          </w:p>
        </w:tc>
        <w:tc>
          <w:tcPr>
            <w:tcW w:w="2797" w:type="dxa"/>
          </w:tcPr>
          <w:p w14:paraId="6BDCE65E" w14:textId="2A34745F" w:rsidR="00F02A86" w:rsidRPr="0029119C" w:rsidRDefault="00F02A8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47E8A47" w14:textId="20B7A5A4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08</w:t>
            </w:r>
          </w:p>
        </w:tc>
        <w:tc>
          <w:tcPr>
            <w:tcW w:w="703" w:type="dxa"/>
          </w:tcPr>
          <w:p w14:paraId="558B8F72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60AF775" w14:textId="741F16DB" w:rsidR="00F02A86" w:rsidRPr="0029119C" w:rsidRDefault="00F02A8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8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기술 관리 방법</w:t>
            </w:r>
          </w:p>
        </w:tc>
        <w:tc>
          <w:tcPr>
            <w:tcW w:w="2892" w:type="dxa"/>
          </w:tcPr>
          <w:p w14:paraId="4DC424AF" w14:textId="6E027D41" w:rsidR="00F02A8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8C03DF7" w14:textId="0493D53D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4092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82</w:t>
            </w:r>
          </w:p>
        </w:tc>
      </w:tr>
      <w:tr w:rsidR="00F02A86" w:rsidRPr="0029119C" w14:paraId="5D87D7BB" w14:textId="77777777" w:rsidTr="00F02A86">
        <w:trPr>
          <w:trHeight w:val="17"/>
        </w:trPr>
        <w:tc>
          <w:tcPr>
            <w:tcW w:w="3828" w:type="dxa"/>
          </w:tcPr>
          <w:p w14:paraId="24AD4244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임계 경로 및 임계치</w:t>
            </w:r>
          </w:p>
        </w:tc>
        <w:tc>
          <w:tcPr>
            <w:tcW w:w="2797" w:type="dxa"/>
          </w:tcPr>
          <w:p w14:paraId="25D3FD94" w14:textId="396134BB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0B3DD33" w14:textId="12E9668F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08</w:t>
            </w:r>
          </w:p>
        </w:tc>
        <w:tc>
          <w:tcPr>
            <w:tcW w:w="703" w:type="dxa"/>
          </w:tcPr>
          <w:p w14:paraId="1F39BD7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526C3E5" w14:textId="5AFCAAC2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8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변경 관리</w:t>
            </w:r>
          </w:p>
        </w:tc>
        <w:tc>
          <w:tcPr>
            <w:tcW w:w="2892" w:type="dxa"/>
          </w:tcPr>
          <w:p w14:paraId="3B35E21D" w14:textId="14674239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D3035AC" w14:textId="3AE39E5C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A6729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82</w:t>
            </w:r>
          </w:p>
        </w:tc>
      </w:tr>
      <w:tr w:rsidR="00F02A86" w:rsidRPr="0029119C" w14:paraId="77926F48" w14:textId="77777777" w:rsidTr="00F02A86">
        <w:trPr>
          <w:trHeight w:val="17"/>
        </w:trPr>
        <w:tc>
          <w:tcPr>
            <w:tcW w:w="3828" w:type="dxa"/>
          </w:tcPr>
          <w:p w14:paraId="3F6C0F61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.4 </w:t>
            </w:r>
            <w:proofErr w:type="spellStart"/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간트</w:t>
            </w:r>
            <w:proofErr w:type="spellEnd"/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차트</w:t>
            </w:r>
          </w:p>
        </w:tc>
        <w:tc>
          <w:tcPr>
            <w:tcW w:w="2797" w:type="dxa"/>
          </w:tcPr>
          <w:p w14:paraId="2F96CC0A" w14:textId="6130CA11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471E6044" w14:textId="4A0C84E0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09</w:t>
            </w:r>
          </w:p>
        </w:tc>
        <w:tc>
          <w:tcPr>
            <w:tcW w:w="703" w:type="dxa"/>
          </w:tcPr>
          <w:p w14:paraId="735FF93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3E90ED2" w14:textId="130D55B3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Theme="minorHAnsi" w:eastAsiaTheme="minorEastAsia" w:hAnsiTheme="minorHAnsi" w:cstheme="minorBidi" w:hint="eastAsia"/>
                <w:b/>
                <w:kern w:val="2"/>
                <w:sz w:val="20"/>
                <w:szCs w:val="20"/>
                <w:lang w:eastAsia="ja-JP"/>
              </w:rPr>
              <w:t>8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.2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형상 관리</w:t>
            </w:r>
          </w:p>
        </w:tc>
        <w:tc>
          <w:tcPr>
            <w:tcW w:w="2892" w:type="dxa"/>
          </w:tcPr>
          <w:p w14:paraId="5EEA65BB" w14:textId="4A437482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14D8FCC" w14:textId="563CB55E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594CCA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83</w:t>
            </w:r>
          </w:p>
        </w:tc>
      </w:tr>
      <w:tr w:rsidR="00F02A86" w:rsidRPr="0029119C" w14:paraId="53188361" w14:textId="77777777" w:rsidTr="00F02A86">
        <w:trPr>
          <w:trHeight w:val="17"/>
        </w:trPr>
        <w:tc>
          <w:tcPr>
            <w:tcW w:w="3828" w:type="dxa"/>
          </w:tcPr>
          <w:p w14:paraId="47C405C2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.5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기능요구사항</w:t>
            </w:r>
          </w:p>
        </w:tc>
        <w:tc>
          <w:tcPr>
            <w:tcW w:w="2797" w:type="dxa"/>
          </w:tcPr>
          <w:p w14:paraId="461DACD5" w14:textId="27C4C9BD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B7C3A8C" w14:textId="3AF0A01A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703" w:type="dxa"/>
          </w:tcPr>
          <w:p w14:paraId="67DEFE86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0D749A5" w14:textId="1DE6C035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Theme="minorHAnsi" w:eastAsiaTheme="minorEastAsia" w:hAnsiTheme="minorHAnsi" w:cstheme="minorBidi" w:hint="eastAsia"/>
                <w:b/>
                <w:kern w:val="2"/>
                <w:sz w:val="20"/>
                <w:szCs w:val="20"/>
                <w:lang w:eastAsia="ja-JP"/>
              </w:rPr>
              <w:t>8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.3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위험 관리</w:t>
            </w:r>
          </w:p>
        </w:tc>
        <w:tc>
          <w:tcPr>
            <w:tcW w:w="2892" w:type="dxa"/>
          </w:tcPr>
          <w:p w14:paraId="0E313F86" w14:textId="39EE946E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25E9F78" w14:textId="047EBA12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594CCA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85</w:t>
            </w:r>
          </w:p>
        </w:tc>
      </w:tr>
      <w:tr w:rsidR="00F02A86" w:rsidRPr="0029119C" w14:paraId="22BF0D0C" w14:textId="77777777" w:rsidTr="00F02A86">
        <w:trPr>
          <w:trHeight w:val="17"/>
        </w:trPr>
        <w:tc>
          <w:tcPr>
            <w:tcW w:w="3828" w:type="dxa"/>
          </w:tcPr>
          <w:p w14:paraId="6E74F056" w14:textId="27DB4B28" w:rsidR="00F02A86" w:rsidRDefault="00F02A8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3.5.1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구현에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차질이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생긴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이유</w:t>
            </w:r>
          </w:p>
        </w:tc>
        <w:tc>
          <w:tcPr>
            <w:tcW w:w="2797" w:type="dxa"/>
          </w:tcPr>
          <w:p w14:paraId="1734F3C1" w14:textId="437C3027" w:rsidR="00F02A86" w:rsidRPr="0029119C" w:rsidRDefault="00F02A8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577E4CA" w14:textId="06959139" w:rsidR="00F02A86" w:rsidRPr="0029119C" w:rsidRDefault="00EA0561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.11</w:t>
            </w:r>
          </w:p>
        </w:tc>
        <w:tc>
          <w:tcPr>
            <w:tcW w:w="703" w:type="dxa"/>
          </w:tcPr>
          <w:p w14:paraId="439103A2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2D45270F" w14:textId="37365613" w:rsidR="00F02A86" w:rsidRPr="0029119C" w:rsidRDefault="00F02A8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성능 시험 방법</w:t>
            </w:r>
          </w:p>
        </w:tc>
        <w:tc>
          <w:tcPr>
            <w:tcW w:w="2892" w:type="dxa"/>
          </w:tcPr>
          <w:p w14:paraId="50F82FAF" w14:textId="7F42D5A9" w:rsidR="00F02A8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5C4A201E" w14:textId="3A58F61D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594CCA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86</w:t>
            </w:r>
          </w:p>
        </w:tc>
      </w:tr>
      <w:tr w:rsidR="00F02A86" w:rsidRPr="0029119C" w14:paraId="1110EE81" w14:textId="77777777" w:rsidTr="00F02A86">
        <w:trPr>
          <w:trHeight w:val="17"/>
        </w:trPr>
        <w:tc>
          <w:tcPr>
            <w:tcW w:w="3828" w:type="dxa"/>
          </w:tcPr>
          <w:p w14:paraId="1664394A" w14:textId="32F0F78C" w:rsidR="00F02A86" w:rsidRPr="00146516" w:rsidRDefault="006B5680" w:rsidP="006B5680">
            <w:pPr>
              <w:pStyle w:val="ListParagraph"/>
              <w:autoSpaceDE w:val="0"/>
              <w:autoSpaceDN w:val="0"/>
              <w:spacing w:line="276" w:lineRule="auto"/>
              <w:ind w:leftChars="0" w:left="42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>3.6</w:t>
            </w:r>
            <w:r w:rsidR="00EA0561"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F02A86" w:rsidRPr="00146516"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>COCOMO II</w:t>
            </w:r>
          </w:p>
        </w:tc>
        <w:tc>
          <w:tcPr>
            <w:tcW w:w="2797" w:type="dxa"/>
          </w:tcPr>
          <w:p w14:paraId="1DF67AA4" w14:textId="2293CEA5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13CBA63F" w14:textId="291227BD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703" w:type="dxa"/>
          </w:tcPr>
          <w:p w14:paraId="06B56900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889DB9F" w14:textId="7E747411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1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단위 테스트</w:t>
            </w:r>
          </w:p>
        </w:tc>
        <w:tc>
          <w:tcPr>
            <w:tcW w:w="2892" w:type="dxa"/>
          </w:tcPr>
          <w:p w14:paraId="5BBB4C8F" w14:textId="2C9DDFCF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B74F612" w14:textId="269F0A9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02EE9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86</w:t>
            </w:r>
          </w:p>
        </w:tc>
      </w:tr>
      <w:tr w:rsidR="00F02A86" w:rsidRPr="0029119C" w14:paraId="661E624F" w14:textId="77777777" w:rsidTr="00F02A86">
        <w:trPr>
          <w:trHeight w:val="17"/>
        </w:trPr>
        <w:tc>
          <w:tcPr>
            <w:tcW w:w="3828" w:type="dxa"/>
          </w:tcPr>
          <w:p w14:paraId="519A75CC" w14:textId="207253DF" w:rsidR="00F02A86" w:rsidRPr="00A63A6A" w:rsidRDefault="00F02A86" w:rsidP="00A63A6A">
            <w:pPr>
              <w:pStyle w:val="ListParagraph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ind w:leftChars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표준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및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절차</w:t>
            </w:r>
          </w:p>
        </w:tc>
        <w:tc>
          <w:tcPr>
            <w:tcW w:w="2797" w:type="dxa"/>
          </w:tcPr>
          <w:p w14:paraId="2DA5F006" w14:textId="2AC7434D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1F5D2A5" w14:textId="50AF08F4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703" w:type="dxa"/>
          </w:tcPr>
          <w:p w14:paraId="5E9EF42F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130A8CAA" w14:textId="634C74E3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2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통합 테스트</w:t>
            </w:r>
          </w:p>
        </w:tc>
        <w:tc>
          <w:tcPr>
            <w:tcW w:w="2892" w:type="dxa"/>
          </w:tcPr>
          <w:p w14:paraId="16C30437" w14:textId="2FAF32E6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2857D22" w14:textId="6A851715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02EE9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87</w:t>
            </w:r>
          </w:p>
        </w:tc>
      </w:tr>
      <w:tr w:rsidR="00F02A86" w:rsidRPr="0029119C" w14:paraId="7195BD08" w14:textId="77777777" w:rsidTr="00F02A86">
        <w:trPr>
          <w:trHeight w:val="17"/>
        </w:trPr>
        <w:tc>
          <w:tcPr>
            <w:tcW w:w="3828" w:type="dxa"/>
          </w:tcPr>
          <w:p w14:paraId="36AE4C30" w14:textId="31D92135" w:rsidR="00F02A86" w:rsidRPr="00146516" w:rsidRDefault="00F02A86" w:rsidP="00A63A6A">
            <w:pPr>
              <w:pStyle w:val="ListParagraph"/>
              <w:numPr>
                <w:ilvl w:val="1"/>
                <w:numId w:val="2"/>
              </w:numPr>
              <w:autoSpaceDE w:val="0"/>
              <w:autoSpaceDN w:val="0"/>
              <w:spacing w:line="276" w:lineRule="auto"/>
              <w:ind w:leftChars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146516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개발 방법론</w:t>
            </w:r>
          </w:p>
        </w:tc>
        <w:tc>
          <w:tcPr>
            <w:tcW w:w="2797" w:type="dxa"/>
          </w:tcPr>
          <w:p w14:paraId="57AD9EF5" w14:textId="396DB053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AB80ED2" w14:textId="5C3B0952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703" w:type="dxa"/>
          </w:tcPr>
          <w:p w14:paraId="421D64C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CAF317A" w14:textId="7AD1A0A5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3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시스템 테스트</w:t>
            </w:r>
          </w:p>
        </w:tc>
        <w:tc>
          <w:tcPr>
            <w:tcW w:w="2892" w:type="dxa"/>
          </w:tcPr>
          <w:p w14:paraId="680A0EB4" w14:textId="53D4B18E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4E2F31E" w14:textId="5E2874EB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02EE9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88</w:t>
            </w:r>
          </w:p>
        </w:tc>
      </w:tr>
      <w:tr w:rsidR="00AC5836" w:rsidRPr="0029119C" w14:paraId="57D0EBA5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1881D4C5" w14:textId="610CF709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시스템 설명</w:t>
            </w:r>
          </w:p>
        </w:tc>
        <w:tc>
          <w:tcPr>
            <w:tcW w:w="2797" w:type="dxa"/>
          </w:tcPr>
          <w:p w14:paraId="47CC3C98" w14:textId="5CE4650C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013D6173" w14:textId="6635719F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703" w:type="dxa"/>
          </w:tcPr>
          <w:p w14:paraId="2AD01E2B" w14:textId="77777777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D22239A" w14:textId="5BB6028D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0. </w:t>
            </w:r>
            <w:r w:rsidR="00BD17D0"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느낀 점</w:t>
            </w:r>
          </w:p>
        </w:tc>
        <w:tc>
          <w:tcPr>
            <w:tcW w:w="2892" w:type="dxa"/>
          </w:tcPr>
          <w:p w14:paraId="71BC90F7" w14:textId="265A6DC7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B7381C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 w:rsidRPr="00B7381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6A1236E5" w14:textId="77BCD02A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02EE9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89</w:t>
            </w:r>
          </w:p>
        </w:tc>
      </w:tr>
      <w:tr w:rsidR="00AC5836" w:rsidRPr="0029119C" w14:paraId="2566A90E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04ED0DD5" w14:textId="198864AE" w:rsidR="00AC5836" w:rsidRPr="0029119C" w:rsidRDefault="00AC583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기능 적용 패턴</w:t>
            </w:r>
          </w:p>
        </w:tc>
        <w:tc>
          <w:tcPr>
            <w:tcW w:w="2797" w:type="dxa"/>
          </w:tcPr>
          <w:p w14:paraId="153865A5" w14:textId="14192705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FA02670" w14:textId="71B1BC20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703" w:type="dxa"/>
          </w:tcPr>
          <w:p w14:paraId="2DEF52B5" w14:textId="77777777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5144B030" w14:textId="2C0B3A59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1.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참고문헌 및 부록</w:t>
            </w:r>
          </w:p>
        </w:tc>
        <w:tc>
          <w:tcPr>
            <w:tcW w:w="2892" w:type="dxa"/>
          </w:tcPr>
          <w:p w14:paraId="5327F163" w14:textId="3EEDE9D0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844" w:type="dxa"/>
          </w:tcPr>
          <w:p w14:paraId="3E643589" w14:textId="62FBBEB0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  <w:tr w:rsidR="00F02A86" w:rsidRPr="0029119C" w14:paraId="5EE887F1" w14:textId="77777777" w:rsidTr="00F02A86">
        <w:trPr>
          <w:trHeight w:val="76"/>
        </w:trPr>
        <w:tc>
          <w:tcPr>
            <w:tcW w:w="3828" w:type="dxa"/>
            <w:vAlign w:val="center"/>
          </w:tcPr>
          <w:p w14:paraId="6E704138" w14:textId="6124A314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797" w:type="dxa"/>
          </w:tcPr>
          <w:p w14:paraId="6382F7F4" w14:textId="23FA941B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26F3A29" w14:textId="52AB4DF4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17</w:t>
            </w:r>
          </w:p>
        </w:tc>
        <w:tc>
          <w:tcPr>
            <w:tcW w:w="703" w:type="dxa"/>
          </w:tcPr>
          <w:p w14:paraId="70170DA9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3F73F345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2892" w:type="dxa"/>
          </w:tcPr>
          <w:p w14:paraId="5E48870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844" w:type="dxa"/>
          </w:tcPr>
          <w:p w14:paraId="1F7176D5" w14:textId="6268A709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  <w:tr w:rsidR="00F02A86" w:rsidRPr="0029119C" w14:paraId="4A71EC3C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19B41C18" w14:textId="1E85FE1D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2797" w:type="dxa"/>
          </w:tcPr>
          <w:p w14:paraId="2DA67BA5" w14:textId="5F108681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6E221E3" w14:textId="60C04DA2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="0073333D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703" w:type="dxa"/>
          </w:tcPr>
          <w:p w14:paraId="0C3ADD1B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9410DE7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2892" w:type="dxa"/>
          </w:tcPr>
          <w:p w14:paraId="5FBF407E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844" w:type="dxa"/>
          </w:tcPr>
          <w:p w14:paraId="4719F8FD" w14:textId="63DCEE4B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</w:tbl>
    <w:p w14:paraId="5C2235D5" w14:textId="77777777" w:rsidR="00B65038" w:rsidRDefault="00B65038" w:rsidP="00B65038">
      <w:pPr>
        <w:sectPr w:rsidR="00B65038" w:rsidSect="00B77BC6">
          <w:pgSz w:w="16838" w:h="11906" w:orient="landscape"/>
          <w:pgMar w:top="720" w:right="720" w:bottom="720" w:left="720" w:header="0" w:footer="1361" w:gutter="0"/>
          <w:pgNumType w:start="1"/>
          <w:cols w:space="425"/>
          <w:titlePg/>
          <w:docGrid w:type="lines" w:linePitch="360"/>
        </w:sectPr>
      </w:pP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3F3C55" w14:paraId="61E90AEC" w14:textId="77777777" w:rsidTr="0029119C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56F86F4" w14:textId="7BA0EB2C" w:rsidR="003F3C55" w:rsidRPr="005C1A09" w:rsidRDefault="003F3C5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</w:p>
        </w:tc>
        <w:tc>
          <w:tcPr>
            <w:tcW w:w="9781" w:type="dxa"/>
            <w:vAlign w:val="center"/>
          </w:tcPr>
          <w:p w14:paraId="2298FB2F" w14:textId="69A72C6C" w:rsidR="003F3C55" w:rsidRPr="005C1A09" w:rsidRDefault="005A3724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개요</w:t>
            </w:r>
          </w:p>
        </w:tc>
      </w:tr>
    </w:tbl>
    <w:p w14:paraId="4417C38C" w14:textId="77777777" w:rsidR="000366B4" w:rsidRDefault="000366B4" w:rsidP="00F47153">
      <w:pPr>
        <w:autoSpaceDE w:val="0"/>
        <w:autoSpaceDN w:val="0"/>
      </w:pPr>
    </w:p>
    <w:tbl>
      <w:tblPr>
        <w:tblStyle w:val="TableGrid"/>
        <w:tblW w:w="10275" w:type="dxa"/>
        <w:tblInd w:w="210" w:type="dxa"/>
        <w:tblLook w:val="04A0" w:firstRow="1" w:lastRow="0" w:firstColumn="1" w:lastColumn="0" w:noHBand="0" w:noVBand="1"/>
      </w:tblPr>
      <w:tblGrid>
        <w:gridCol w:w="705"/>
        <w:gridCol w:w="9570"/>
      </w:tblGrid>
      <w:tr w:rsidR="00060565" w14:paraId="2DF20B3D" w14:textId="77777777" w:rsidTr="008D6A64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FD1BE16" w14:textId="696E3CC5" w:rsidR="00060565" w:rsidRPr="005C1A09" w:rsidRDefault="0006056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0C763593" w14:textId="72718347" w:rsidR="00060565" w:rsidRPr="005C1A09" w:rsidRDefault="00333AAF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프로젝트 개요</w:t>
            </w:r>
          </w:p>
        </w:tc>
      </w:tr>
    </w:tbl>
    <w:tbl>
      <w:tblPr>
        <w:tblStyle w:val="TableGrid"/>
        <w:tblpPr w:leftFromText="142" w:rightFromText="142" w:vertAnchor="text" w:horzAnchor="margin" w:tblpX="279" w:tblpY="302"/>
        <w:tblW w:w="10201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838"/>
        <w:gridCol w:w="8363"/>
      </w:tblGrid>
      <w:tr w:rsidR="008D6A64" w14:paraId="39AF7EA0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2CCAD050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프로그램 명</w:t>
            </w:r>
          </w:p>
        </w:tc>
        <w:tc>
          <w:tcPr>
            <w:tcW w:w="8363" w:type="dxa"/>
            <w:vAlign w:val="center"/>
          </w:tcPr>
          <w:p w14:paraId="7BA6664C" w14:textId="77777777" w:rsidR="008D6A64" w:rsidRDefault="008D6A64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0A8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RMS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(R</w:t>
            </w:r>
            <w:r w:rsidRPr="00AB0D1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estaurants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Management System)</w:t>
            </w:r>
          </w:p>
        </w:tc>
      </w:tr>
      <w:tr w:rsidR="008D6A64" w14:paraId="314D724F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1C999446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참여 인원</w:t>
            </w:r>
          </w:p>
        </w:tc>
        <w:tc>
          <w:tcPr>
            <w:tcW w:w="8363" w:type="dxa"/>
            <w:vAlign w:val="center"/>
          </w:tcPr>
          <w:p w14:paraId="4AD9F43B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조진혁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(20203120)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br/>
            </w: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이수찬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(20172128)</w:t>
            </w:r>
          </w:p>
          <w:p w14:paraId="267B5B1E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최인수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(20173236)</w:t>
            </w:r>
          </w:p>
          <w:p w14:paraId="65636603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박상현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(20183145)</w:t>
            </w:r>
          </w:p>
        </w:tc>
      </w:tr>
      <w:tr w:rsidR="008D6A64" w14:paraId="5AE5B183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32705CA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63" w:type="dxa"/>
            <w:vAlign w:val="center"/>
          </w:tcPr>
          <w:p w14:paraId="0B15B5A2" w14:textId="77777777" w:rsidR="008D6A64" w:rsidRDefault="008D6A64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재사용성이 높은 식당 관리 시스템</w:t>
            </w:r>
          </w:p>
        </w:tc>
      </w:tr>
      <w:tr w:rsidR="008D6A64" w14:paraId="75316262" w14:textId="77777777" w:rsidTr="0011673B">
        <w:trPr>
          <w:trHeight w:val="1247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38D7DF20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기대효과</w:t>
            </w:r>
          </w:p>
        </w:tc>
        <w:tc>
          <w:tcPr>
            <w:tcW w:w="8363" w:type="dxa"/>
            <w:vAlign w:val="center"/>
          </w:tcPr>
          <w:p w14:paraId="4C97926F" w14:textId="77777777" w:rsidR="008D6A64" w:rsidRDefault="008D6A64" w:rsidP="00547CCA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식당에서의 전체적인 관리가 가능하다</w:t>
            </w:r>
          </w:p>
          <w:p w14:paraId="6DD994EC" w14:textId="77777777" w:rsidR="008D6A64" w:rsidRDefault="008D6A64" w:rsidP="00547CCA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사장과 직원의 접근 기능을 분류한다</w:t>
            </w:r>
          </w:p>
          <w:p w14:paraId="4F331174" w14:textId="77777777" w:rsidR="008D6A64" w:rsidRPr="000E36BD" w:rsidRDefault="008D6A64" w:rsidP="00547CCA">
            <w:pPr>
              <w:pStyle w:val="ListParagraph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추가적인 기능에 유연하게 추가가 가능하다</w:t>
            </w:r>
          </w:p>
        </w:tc>
      </w:tr>
      <w:tr w:rsidR="008D6A64" w14:paraId="74CFEB85" w14:textId="77777777" w:rsidTr="0011673B">
        <w:trPr>
          <w:trHeight w:val="1020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298423D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주요 기능</w:t>
            </w:r>
          </w:p>
        </w:tc>
        <w:tc>
          <w:tcPr>
            <w:tcW w:w="8363" w:type="dxa"/>
            <w:vAlign w:val="center"/>
          </w:tcPr>
          <w:p w14:paraId="2631E2B9" w14:textId="77777777" w:rsidR="008D6A64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  <w:p w14:paraId="62D38E67" w14:textId="77777777" w:rsidR="008D6A64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  <w:p w14:paraId="690AE2ED" w14:textId="77777777" w:rsidR="008D6A64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  <w:p w14:paraId="4DE9D656" w14:textId="415FF5D9" w:rsidR="008D6A64" w:rsidRPr="008D6A64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  <w:p w14:paraId="43C832A6" w14:textId="45588906" w:rsidR="008D6A64" w:rsidRPr="00657055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관리</w:t>
            </w:r>
          </w:p>
          <w:p w14:paraId="1E99DC77" w14:textId="74719FEA" w:rsidR="008D6A64" w:rsidRPr="00657055" w:rsidRDefault="008D6A64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월급 관리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</w:t>
            </w:r>
          </w:p>
          <w:p w14:paraId="40115AA9" w14:textId="589B3981" w:rsidR="00657055" w:rsidRPr="00371495" w:rsidRDefault="00657055" w:rsidP="00547CCA">
            <w:pPr>
              <w:pStyle w:val="ListParagraph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테이블 관리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AA6859" w14:paraId="2B3090EA" w14:textId="77777777" w:rsidTr="0011673B">
        <w:trPr>
          <w:trHeight w:val="1020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2A496B1B" w14:textId="0BC7DCEB" w:rsidR="00AA6859" w:rsidRPr="000E1599" w:rsidRDefault="00AA6859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상세 설명</w:t>
            </w:r>
          </w:p>
        </w:tc>
        <w:tc>
          <w:tcPr>
            <w:tcW w:w="8363" w:type="dxa"/>
            <w:vAlign w:val="center"/>
          </w:tcPr>
          <w:p w14:paraId="251E7920" w14:textId="5A124AE2" w:rsidR="00AA6859" w:rsidRDefault="00AA6859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92528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RMS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프로그램은 결제 처리만 해 주는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POS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기(</w:t>
            </w:r>
            <w:r w:rsidRPr="007F616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Point of sale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)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의 기존 제품을 확장 및 개선하여 </w:t>
            </w:r>
            <w:proofErr w:type="spellStart"/>
            <w:r w:rsidR="00BD17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</w:t>
            </w:r>
            <w:r w:rsidR="00BD17D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뿐만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아니라 메뉴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</w:t>
            </w:r>
            <w:r w:rsidR="00CB6EA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="00CB6EA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등의 기능을 추가하여 음식점에서 이루어지는 전체적인 역할을 담당하는 프로그램이다.</w:t>
            </w:r>
          </w:p>
          <w:p w14:paraId="5D9EABC5" w14:textId="3A6CF6B2" w:rsidR="00AA6859" w:rsidRPr="00AA6859" w:rsidRDefault="00AA6859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R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MS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프로그램은 크게 사장과 직원(아르바이트 생)을 분류하여 접근이 가능한 정보를 구분하였고</w:t>
            </w:r>
            <w:r w:rsidR="00CB6EA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프로젝트의 특성 상 요구사항이 자주 변경될 수 있으며 비슷한 주제의 여러 프로그램의 수요가 많으므로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개발 과정 중에 디자인패턴을 적극 활용하여 유지보수와 기능 추가</w:t>
            </w:r>
            <w:r w:rsidR="00CB6EA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/변형이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수월하게 하였다.</w:t>
            </w:r>
          </w:p>
        </w:tc>
      </w:tr>
    </w:tbl>
    <w:p w14:paraId="3403E70E" w14:textId="77777777" w:rsidR="00364595" w:rsidRDefault="0036459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9DE75E5" w14:textId="77777777" w:rsidR="00364595" w:rsidRDefault="0036459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DB324F" w:rsidRPr="005C1A09" w14:paraId="52A0C8C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96088B8" w14:textId="77777777" w:rsidR="00DB324F" w:rsidRPr="005C1A09" w:rsidRDefault="00DB324F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554" w:type="dxa"/>
            <w:vAlign w:val="center"/>
          </w:tcPr>
          <w:p w14:paraId="1769D86F" w14:textId="0C2F16A6" w:rsidR="005B7599" w:rsidRPr="005C1A09" w:rsidRDefault="007D36D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주제 선정 이유 </w:t>
            </w:r>
            <w:r w:rsidR="005B7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</w:p>
        </w:tc>
      </w:tr>
    </w:tbl>
    <w:p w14:paraId="1A947014" w14:textId="4A08620B" w:rsidR="00CA63AA" w:rsidRPr="00C1701D" w:rsidRDefault="00364595" w:rsidP="004C20B3">
      <w:pPr>
        <w:pStyle w:val="ListParagraph"/>
        <w:numPr>
          <w:ilvl w:val="0"/>
          <w:numId w:val="27"/>
        </w:numPr>
        <w:autoSpaceDE w:val="0"/>
        <w:autoSpaceDN w:val="0"/>
        <w:spacing w:line="240" w:lineRule="auto"/>
        <w:ind w:leftChars="100" w:left="506" w:hanging="266"/>
        <w:jc w:val="left"/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</w:pPr>
      <w:bookmarkStart w:id="0" w:name="_Hlk105862901"/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배달</w:t>
      </w:r>
      <w:bookmarkEnd w:id="0"/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의 민족,</w:t>
      </w:r>
      <w:r w:rsidRPr="00C1701D"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  <w:t xml:space="preserve"> </w:t>
      </w: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요기요 등 여러 플랫폼을 하나로 관리하는 동시에 홀 주문 관리 및 매장 관리</w:t>
      </w:r>
    </w:p>
    <w:p w14:paraId="4C81824B" w14:textId="190132CC" w:rsidR="00364595" w:rsidRDefault="00364595" w:rsidP="004C20B3">
      <w:pPr>
        <w:pStyle w:val="ListParagraph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요즘 음식점들의 거의 배달의 민족 요기요 서비스를 사용하여 주문 관리를 </w:t>
      </w:r>
      <w:r w:rsidR="00BD17D0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하고 있다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.</w:t>
      </w:r>
    </w:p>
    <w:p w14:paraId="41D7947F" w14:textId="471B0A2D" w:rsidR="00364595" w:rsidRPr="003678CE" w:rsidRDefault="00364595" w:rsidP="004C20B3">
      <w:pPr>
        <w:pStyle w:val="ListParagraph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</w:pP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>실제 각각의 서비스 마다 다른 주문 환경을 가지고 있으며,</w:t>
      </w:r>
      <w:r w:rsidRPr="003678CE"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 xml:space="preserve">다른 </w:t>
      </w:r>
      <w:r w:rsidR="00CB6EAC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>태</w:t>
      </w: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 xml:space="preserve">블릿 </w:t>
      </w:r>
      <w:r w:rsidRPr="003678CE"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  <w:t>PC</w:t>
      </w: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 xml:space="preserve">를 설치하고 사용하여 </w:t>
      </w:r>
      <w:proofErr w:type="spellStart"/>
      <w:r w:rsidR="00BD17D0"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>주문</w:t>
      </w:r>
      <w:r w:rsidR="00BD17D0" w:rsidRPr="003678CE"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  <w:t>받고</w:t>
      </w:r>
      <w:proofErr w:type="spellEnd"/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 xml:space="preserve"> 있다.</w:t>
      </w:r>
    </w:p>
    <w:p w14:paraId="7C1CFC3B" w14:textId="160EAF89" w:rsidR="00364595" w:rsidRPr="003678CE" w:rsidRDefault="00364595" w:rsidP="004C20B3">
      <w:pPr>
        <w:pStyle w:val="ListParagraph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</w:pP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각기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서비스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마다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주문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환경을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가지고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있어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,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="00CB6EAC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태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블릿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PC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를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설치하고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사용하여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proofErr w:type="spellStart"/>
      <w:r w:rsidR="00BD17D0"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주문</w:t>
      </w:r>
      <w:r w:rsidR="00BD17D0"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>받고</w:t>
      </w:r>
      <w:proofErr w:type="spellEnd"/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있다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>.</w:t>
      </w:r>
    </w:p>
    <w:p w14:paraId="0D13E51C" w14:textId="75B7BD5C" w:rsidR="00364595" w:rsidRDefault="00364595" w:rsidP="004C20B3">
      <w:pPr>
        <w:pStyle w:val="ListParagraph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각기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다른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서비스마다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다른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환경을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합치면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보다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수월한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관리를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할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것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같다는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생각하였다</w:t>
      </w:r>
    </w:p>
    <w:p w14:paraId="00ECC21C" w14:textId="77777777" w:rsidR="00C1701D" w:rsidRPr="00364595" w:rsidRDefault="00C1701D" w:rsidP="00C1701D">
      <w:pPr>
        <w:pStyle w:val="ListParagraph"/>
        <w:autoSpaceDE w:val="0"/>
        <w:autoSpaceDN w:val="0"/>
        <w:spacing w:line="240" w:lineRule="auto"/>
        <w:ind w:leftChars="0" w:left="692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B86968A" w14:textId="2CDF9621" w:rsidR="00CA63AA" w:rsidRPr="00C1701D" w:rsidRDefault="00364595" w:rsidP="004C20B3">
      <w:pPr>
        <w:pStyle w:val="ListParagraph"/>
        <w:numPr>
          <w:ilvl w:val="0"/>
          <w:numId w:val="28"/>
        </w:numPr>
        <w:autoSpaceDE w:val="0"/>
        <w:autoSpaceDN w:val="0"/>
        <w:ind w:leftChars="100" w:left="506" w:hanging="266"/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</w:pP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음식점에서 일하는 직원들의 근태,</w:t>
      </w:r>
      <w:r w:rsidRPr="00C1701D"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  <w:t xml:space="preserve"> </w:t>
      </w: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월급 관리를 할 수 있다.</w:t>
      </w:r>
    </w:p>
    <w:p w14:paraId="01E24FEF" w14:textId="42A8D832" w:rsidR="00364595" w:rsidRDefault="00364595" w:rsidP="004C20B3">
      <w:pPr>
        <w:pStyle w:val="ListParagraph"/>
        <w:numPr>
          <w:ilvl w:val="1"/>
          <w:numId w:val="28"/>
        </w:numPr>
        <w:autoSpaceDE w:val="0"/>
        <w:autoSpaceDN w:val="0"/>
        <w:ind w:leftChars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ab/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단순히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매장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내의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포장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홀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주문만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관리하는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시스템이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아닌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매장에서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일하는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직원들의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근무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,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근무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날짜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등을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기록할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서비스를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만들어서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관리하고자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한다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.</w:t>
      </w:r>
    </w:p>
    <w:p w14:paraId="61F40EB1" w14:textId="627ADAA4" w:rsidR="00364595" w:rsidRPr="00364595" w:rsidRDefault="00C330E3" w:rsidP="004C20B3">
      <w:pPr>
        <w:pStyle w:val="ListParagraph"/>
        <w:numPr>
          <w:ilvl w:val="1"/>
          <w:numId w:val="28"/>
        </w:numPr>
        <w:autoSpaceDE w:val="0"/>
        <w:autoSpaceDN w:val="0"/>
        <w:ind w:leftChars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직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접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눈으로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확인하다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보면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사람인지라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누구나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실수하고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잘못된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재고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관리를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있는데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이러한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문제점을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해결하기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위해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재고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관리에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대한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시스템도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함께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만들고자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한다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.</w:t>
      </w:r>
    </w:p>
    <w:p w14:paraId="7833740F" w14:textId="29ED632A" w:rsidR="00CA63AA" w:rsidRPr="00C330E3" w:rsidRDefault="00CA63AA" w:rsidP="00C330E3">
      <w:pPr>
        <w:autoSpaceDE w:val="0"/>
        <w:autoSpaceDN w:val="0"/>
        <w:rPr>
          <w:rFonts w:eastAsia="맑은 고딕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0D16FB" w:rsidRPr="00B876A9" w14:paraId="7F5A520C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34215F85" w14:textId="15DF56E2" w:rsidR="000D16FB" w:rsidRPr="00B876A9" w:rsidRDefault="000D16F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OS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홀 주문 관리 시스템</w:t>
            </w:r>
          </w:p>
        </w:tc>
      </w:tr>
      <w:tr w:rsidR="000D16FB" w:rsidRPr="0000315C" w14:paraId="09C06FE3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5BB35493" w14:textId="53879128" w:rsidR="000D16FB" w:rsidRPr="000D16FB" w:rsidRDefault="000D16FB" w:rsidP="000D16FB">
            <w:pPr>
              <w:autoSpaceDE w:val="0"/>
              <w:autoSpaceDN w:val="0"/>
              <w:jc w:val="center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D16FB">
              <w:fldChar w:fldCharType="begin"/>
            </w:r>
            <w:r w:rsidRPr="000D16FB">
              <w:instrText xml:space="preserve"> INCLUDEPICTURE "https://telecomdrive.com/wp-content/uploads/2019/03/POS-Systems.png" \* MERGEFORMATINET </w:instrText>
            </w:r>
            <w:r w:rsidRPr="000D16FB">
              <w:fldChar w:fldCharType="separate"/>
            </w:r>
            <w:r w:rsidRPr="000D16FB">
              <w:rPr>
                <w:noProof/>
              </w:rPr>
              <w:drawing>
                <wp:inline distT="0" distB="0" distL="0" distR="0" wp14:anchorId="12D884C6" wp14:editId="35855D0E">
                  <wp:extent cx="4904509" cy="3269516"/>
                  <wp:effectExtent l="0" t="0" r="0" b="0"/>
                  <wp:docPr id="41" name="그림 41" descr="Anatomy of POS Testing and why we need it? - TelecomDr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natomy of POS Testing and why we need it? - TelecomDri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5649" cy="332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6FB">
              <w:fldChar w:fldCharType="end"/>
            </w:r>
          </w:p>
        </w:tc>
      </w:tr>
    </w:tbl>
    <w:p w14:paraId="7B21C8B5" w14:textId="24A2B7F3" w:rsidR="00C1701D" w:rsidRDefault="00C1701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AA33F44" w14:textId="77777777" w:rsidR="00C1701D" w:rsidRDefault="00C1701D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301E13" w14:paraId="216493F2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C7AC2BF" w14:textId="77777777" w:rsidR="00301E13" w:rsidRPr="005C1A09" w:rsidRDefault="00301E1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554" w:type="dxa"/>
            <w:vAlign w:val="center"/>
          </w:tcPr>
          <w:p w14:paraId="6C8E1265" w14:textId="20BF5ABD" w:rsidR="00301E13" w:rsidRPr="005C1A09" w:rsidRDefault="00EB010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EB010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적용 패턴</w:t>
            </w:r>
          </w:p>
        </w:tc>
      </w:tr>
    </w:tbl>
    <w:p w14:paraId="527A5A7A" w14:textId="77777777" w:rsidR="007E7DD2" w:rsidRDefault="007E7DD2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2126"/>
        <w:gridCol w:w="1134"/>
        <w:gridCol w:w="2126"/>
        <w:gridCol w:w="2204"/>
      </w:tblGrid>
      <w:tr w:rsidR="00F20AF0" w14:paraId="43945553" w14:textId="77777777" w:rsidTr="00F601B2">
        <w:trPr>
          <w:trHeight w:val="459"/>
        </w:trPr>
        <w:tc>
          <w:tcPr>
            <w:tcW w:w="4273" w:type="dxa"/>
            <w:gridSpan w:val="2"/>
            <w:shd w:val="clear" w:color="auto" w:fill="D9D9D9" w:themeFill="background1" w:themeFillShade="D9"/>
            <w:vAlign w:val="center"/>
          </w:tcPr>
          <w:p w14:paraId="5896127C" w14:textId="41F424C6" w:rsidR="00F20AF0" w:rsidRPr="001E486E" w:rsidRDefault="00DA56E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계획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05000C2" w14:textId="77777777" w:rsidR="00F20AF0" w:rsidRPr="001E486E" w:rsidRDefault="00F20AF0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4330" w:type="dxa"/>
            <w:gridSpan w:val="2"/>
            <w:shd w:val="clear" w:color="auto" w:fill="D9D9D9" w:themeFill="background1" w:themeFillShade="D9"/>
            <w:vAlign w:val="center"/>
          </w:tcPr>
          <w:p w14:paraId="0A9CFCA1" w14:textId="3C00484F" w:rsidR="00F20AF0" w:rsidRDefault="00DA56E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구현</w:t>
            </w:r>
          </w:p>
        </w:tc>
      </w:tr>
      <w:tr w:rsidR="00E87F3A" w14:paraId="7D4BF62F" w14:textId="77777777" w:rsidTr="00F601B2">
        <w:trPr>
          <w:trHeight w:val="459"/>
        </w:trPr>
        <w:tc>
          <w:tcPr>
            <w:tcW w:w="2147" w:type="dxa"/>
            <w:shd w:val="clear" w:color="auto" w:fill="D9D9D9" w:themeFill="background1" w:themeFillShade="D9"/>
            <w:vAlign w:val="center"/>
          </w:tcPr>
          <w:p w14:paraId="1AB276EE" w14:textId="77777777" w:rsidR="00E87F3A" w:rsidRPr="001E486E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작업 목록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B894022" w14:textId="170312E9" w:rsidR="00E87F3A" w:rsidRPr="001E486E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적용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계획 </w:t>
            </w: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118BCF5" w14:textId="20F24004" w:rsidR="00E87F3A" w:rsidRPr="001E486E" w:rsidRDefault="00CB636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24E45D6" wp14:editId="6992BB77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464820</wp:posOffset>
                      </wp:positionV>
                      <wp:extent cx="384810" cy="228600"/>
                      <wp:effectExtent l="0" t="19050" r="34290" b="38100"/>
                      <wp:wrapNone/>
                      <wp:docPr id="14" name="오른쪽 화살표[R]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CAD026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오른쪽 화살표[R] 14" o:spid="_x0000_s1026" type="#_x0000_t13" style="position:absolute;margin-left:7.3pt;margin-top:36.6pt;width:30.3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02909DD5" w14:textId="63FB274B" w:rsidR="00E87F3A" w:rsidRPr="001E486E" w:rsidRDefault="00434ED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작업 목록</w:t>
            </w:r>
          </w:p>
        </w:tc>
        <w:tc>
          <w:tcPr>
            <w:tcW w:w="2204" w:type="dxa"/>
            <w:shd w:val="clear" w:color="auto" w:fill="D9D9D9" w:themeFill="background1" w:themeFillShade="D9"/>
            <w:vAlign w:val="center"/>
          </w:tcPr>
          <w:p w14:paraId="6B6E309D" w14:textId="09434C69" w:rsidR="00E87F3A" w:rsidRPr="001E486E" w:rsidRDefault="00434ED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적용 패턴</w:t>
            </w:r>
          </w:p>
        </w:tc>
      </w:tr>
      <w:tr w:rsidR="00E87F3A" w14:paraId="4EB9A56D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663072B7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주문 입력</w:t>
            </w:r>
          </w:p>
        </w:tc>
        <w:tc>
          <w:tcPr>
            <w:tcW w:w="2126" w:type="dxa"/>
            <w:vAlign w:val="center"/>
          </w:tcPr>
          <w:p w14:paraId="6BADCA3E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커맨드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0B25E3" w14:textId="1BB99BBF" w:rsidR="00E87F3A" w:rsidRPr="008A18E9" w:rsidRDefault="00CB6367" w:rsidP="00993DE4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04261E35" wp14:editId="64431485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631190</wp:posOffset>
                      </wp:positionV>
                      <wp:extent cx="384810" cy="228600"/>
                      <wp:effectExtent l="0" t="19050" r="34290" b="38100"/>
                      <wp:wrapNone/>
                      <wp:docPr id="23" name="오른쪽 화살표[R]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CB0583" id="오른쪽 화살표[R] 23" o:spid="_x0000_s1026" type="#_x0000_t13" style="position:absolute;margin-left:7.9pt;margin-top:49.7pt;width:30.3pt;height:1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CD03892" w14:textId="2DBD6195" w:rsidR="00E87F3A" w:rsidRPr="008A18E9" w:rsidRDefault="00512E42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05349EB8" w14:textId="412EFF9C" w:rsidR="00E87F3A" w:rsidRPr="008A18E9" w:rsidRDefault="00512E42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커맨드 패턴</w:t>
            </w:r>
          </w:p>
        </w:tc>
      </w:tr>
      <w:tr w:rsidR="00E87F3A" w14:paraId="1BB195B3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430C235C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주문한 영수증 관리</w:t>
            </w:r>
          </w:p>
        </w:tc>
        <w:tc>
          <w:tcPr>
            <w:tcW w:w="2126" w:type="dxa"/>
            <w:vAlign w:val="center"/>
          </w:tcPr>
          <w:p w14:paraId="43B55551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옵저버</w:t>
            </w:r>
            <w:proofErr w:type="spellEnd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EDBA751" w14:textId="1A21666E" w:rsidR="00E87F3A" w:rsidRPr="008A18E9" w:rsidRDefault="00CB6367" w:rsidP="0026371E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4F2F13D0" wp14:editId="7C770E7A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643890</wp:posOffset>
                      </wp:positionV>
                      <wp:extent cx="384810" cy="228600"/>
                      <wp:effectExtent l="0" t="19050" r="34290" b="38100"/>
                      <wp:wrapNone/>
                      <wp:docPr id="32" name="오른쪽 화살표[R]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A298D1" id="오른쪽 화살표[R] 32" o:spid="_x0000_s1026" type="#_x0000_t13" style="position:absolute;margin-left:8.5pt;margin-top:50.7pt;width:30.3pt;height:1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E37D22F" w14:textId="68E79739" w:rsidR="00E87F3A" w:rsidRPr="008A18E9" w:rsidRDefault="003C7A49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등록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1E96D68D" w14:textId="0E9E9E8F" w:rsidR="00E87F3A" w:rsidRPr="008A18E9" w:rsidRDefault="003C7A49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옵저버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</w:tr>
      <w:tr w:rsidR="006A18BA" w14:paraId="2F54BE99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06C8A988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</w:tc>
        <w:tc>
          <w:tcPr>
            <w:tcW w:w="2126" w:type="dxa"/>
            <w:vAlign w:val="center"/>
          </w:tcPr>
          <w:p w14:paraId="5B1C6E0B" w14:textId="22096FD1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스트</w:t>
            </w:r>
            <w:r w:rsidR="00CB6EA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레</w:t>
            </w: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티지</w:t>
            </w:r>
            <w:proofErr w:type="spellEnd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149BD6" w14:textId="75BACB9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32E276B" w14:textId="0B2DC071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입력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6CB67934" w14:textId="753C5F3A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스트레티지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</w:tr>
      <w:tr w:rsidR="006A18BA" w14:paraId="2B8A471E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6120AD0D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추가 주문</w:t>
            </w:r>
          </w:p>
        </w:tc>
        <w:tc>
          <w:tcPr>
            <w:tcW w:w="2126" w:type="dxa"/>
            <w:vAlign w:val="center"/>
          </w:tcPr>
          <w:p w14:paraId="3D9BB1C7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데코레이터</w:t>
            </w:r>
            <w:proofErr w:type="spellEnd"/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ECEA0BE" w14:textId="2FD5C05A" w:rsidR="006A18BA" w:rsidRPr="008A18E9" w:rsidRDefault="00DA6195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3C7C28CC" wp14:editId="27A572F8">
                      <wp:simplePos x="0" y="0"/>
                      <wp:positionH relativeFrom="column">
                        <wp:posOffset>130175</wp:posOffset>
                      </wp:positionH>
                      <wp:positionV relativeFrom="paragraph">
                        <wp:posOffset>699770</wp:posOffset>
                      </wp:positionV>
                      <wp:extent cx="384810" cy="228600"/>
                      <wp:effectExtent l="0" t="19050" r="34290" b="38100"/>
                      <wp:wrapNone/>
                      <wp:docPr id="20" name="오른쪽 화살표[R]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9835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56B3CF" id="오른쪽 화살표[R] 20" o:spid="_x0000_s1026" type="#_x0000_t13" style="position:absolute;margin-left:10.25pt;margin-top:55.1pt;width:30.3pt;height:18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" adj="14760,8658" fillcolor="black [3213]" strokecolor="black [3213]" strokeweight="1pt"/>
                  </w:pict>
                </mc:Fallback>
              </mc:AlternateContent>
            </w: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6B2BFFB4" wp14:editId="7E734831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139700</wp:posOffset>
                      </wp:positionV>
                      <wp:extent cx="384810" cy="228600"/>
                      <wp:effectExtent l="0" t="19050" r="34290" b="38100"/>
                      <wp:wrapNone/>
                      <wp:docPr id="33" name="오른쪽 화살표[R]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4978B9" id="오른쪽 화살표[R] 33" o:spid="_x0000_s1026" type="#_x0000_t13" style="position:absolute;margin-left:8.5pt;margin-top:11pt;width:30.3pt;height:1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8EBE92D" w14:textId="55B1AB19" w:rsidR="006A18BA" w:rsidRPr="008A18E9" w:rsidRDefault="00D94F6B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조회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18FFE1E8" w14:textId="0ABC8E31" w:rsidR="006A18BA" w:rsidRPr="008A18E9" w:rsidRDefault="00AD07C4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</w:t>
            </w:r>
            <w:r w:rsidR="00D94F6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코레이터</w:t>
            </w:r>
            <w:proofErr w:type="spellEnd"/>
            <w:r w:rsidR="00D94F6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패턴</w:t>
            </w:r>
          </w:p>
        </w:tc>
      </w:tr>
      <w:tr w:rsidR="006A18BA" w14:paraId="48974C3A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72D70876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주방 및 주문 관리</w:t>
            </w:r>
          </w:p>
        </w:tc>
        <w:tc>
          <w:tcPr>
            <w:tcW w:w="2126" w:type="dxa"/>
            <w:vAlign w:val="center"/>
          </w:tcPr>
          <w:p w14:paraId="3E6C8A68" w14:textId="1ACBACD3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미정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D651CC8" w14:textId="00289481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69BB92" w14:textId="0EC87D5C" w:rsidR="006A18BA" w:rsidRPr="008A18E9" w:rsidRDefault="00E7582D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65069537" w14:textId="39A79F54" w:rsidR="006A18BA" w:rsidRPr="008A18E9" w:rsidRDefault="00E7582D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팩토리 패턴</w:t>
            </w:r>
          </w:p>
        </w:tc>
      </w:tr>
    </w:tbl>
    <w:p w14:paraId="7E9E31DB" w14:textId="77777777" w:rsidR="00301E13" w:rsidRPr="001E486E" w:rsidRDefault="00301E13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B8BF65" w14:textId="77777777" w:rsidR="004E3C4E" w:rsidRDefault="004E3C4E" w:rsidP="0077190B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333AAF" w14:paraId="4E60A93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C2F1041" w14:textId="5E158CAC" w:rsidR="00333AAF" w:rsidRPr="005C1A09" w:rsidRDefault="00333AAF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EB010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448F73F7" w14:textId="03E052EA" w:rsidR="00333AAF" w:rsidRPr="005C1A09" w:rsidRDefault="00B6221B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정의,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약어</w:t>
            </w:r>
          </w:p>
        </w:tc>
      </w:tr>
    </w:tbl>
    <w:p w14:paraId="6D487EB1" w14:textId="77777777" w:rsidR="00333AAF" w:rsidRDefault="00333AA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06" w:type="dxa"/>
        <w:tblInd w:w="279" w:type="dxa"/>
        <w:tblLook w:val="04A0" w:firstRow="1" w:lastRow="0" w:firstColumn="1" w:lastColumn="0" w:noHBand="0" w:noVBand="1"/>
      </w:tblPr>
      <w:tblGrid>
        <w:gridCol w:w="1984"/>
        <w:gridCol w:w="8222"/>
      </w:tblGrid>
      <w:tr w:rsidR="007D52E5" w14:paraId="09AB19CC" w14:textId="77777777" w:rsidTr="00EA4AF1">
        <w:trPr>
          <w:trHeight w:val="454"/>
        </w:trPr>
        <w:tc>
          <w:tcPr>
            <w:tcW w:w="1984" w:type="dxa"/>
            <w:shd w:val="clear" w:color="auto" w:fill="D9D9D9" w:themeFill="background1" w:themeFillShade="D9"/>
            <w:vAlign w:val="center"/>
          </w:tcPr>
          <w:p w14:paraId="2B91BACF" w14:textId="77777777" w:rsidR="007D52E5" w:rsidRPr="00B876A9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정의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&amp; </w:t>
            </w:r>
            <w:r w:rsidRPr="00B876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약어</w:t>
            </w:r>
          </w:p>
        </w:tc>
        <w:tc>
          <w:tcPr>
            <w:tcW w:w="8222" w:type="dxa"/>
            <w:shd w:val="clear" w:color="auto" w:fill="D9D9D9" w:themeFill="background1" w:themeFillShade="D9"/>
            <w:vAlign w:val="center"/>
          </w:tcPr>
          <w:p w14:paraId="10B84E93" w14:textId="77777777" w:rsidR="007D52E5" w:rsidRPr="00B876A9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876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설명</w:t>
            </w:r>
          </w:p>
        </w:tc>
      </w:tr>
      <w:tr w:rsidR="007D52E5" w14:paraId="29A0A020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04096A06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POS </w:t>
            </w:r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시스템</w:t>
            </w:r>
          </w:p>
        </w:tc>
        <w:tc>
          <w:tcPr>
            <w:tcW w:w="8222" w:type="dxa"/>
            <w:vAlign w:val="center"/>
          </w:tcPr>
          <w:p w14:paraId="78352385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C20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Point of Sale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비즈니스 사업에 필요한 재정 및 관리 작업을 처리해준다.</w:t>
            </w:r>
          </w:p>
        </w:tc>
      </w:tr>
      <w:tr w:rsidR="007D52E5" w14:paraId="510F3A7D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122BBA61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동백전</w:t>
            </w:r>
            <w:proofErr w:type="spellEnd"/>
          </w:p>
        </w:tc>
        <w:tc>
          <w:tcPr>
            <w:tcW w:w="8222" w:type="dxa"/>
            <w:vAlign w:val="center"/>
          </w:tcPr>
          <w:p w14:paraId="3299CB0B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소상공인과 시민,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전통시장이 함께 소비의 선순환을 만들어 주는 부산지역화폐</w:t>
            </w:r>
          </w:p>
        </w:tc>
      </w:tr>
      <w:tr w:rsidR="007D52E5" w14:paraId="67A87A04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5043B0EA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누비전</w:t>
            </w:r>
            <w:proofErr w:type="spellEnd"/>
          </w:p>
        </w:tc>
        <w:tc>
          <w:tcPr>
            <w:tcW w:w="8222" w:type="dxa"/>
            <w:vAlign w:val="center"/>
          </w:tcPr>
          <w:p w14:paraId="4FE6E33D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675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소상공인의 매출증대와 지역소비를 통한 지역경제 활성화를 위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 창원지역화폐</w:t>
            </w:r>
          </w:p>
        </w:tc>
      </w:tr>
      <w:tr w:rsidR="007D52E5" w14:paraId="6407316B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455DEA02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CRM</w:t>
            </w:r>
          </w:p>
        </w:tc>
        <w:tc>
          <w:tcPr>
            <w:tcW w:w="8222" w:type="dxa"/>
            <w:vAlign w:val="center"/>
          </w:tcPr>
          <w:p w14:paraId="3EE7208C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Customer Relationship Management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고</w:t>
            </w: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객과의 관계를 관리하는</w:t>
            </w:r>
          </w:p>
          <w:p w14:paraId="43D88230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소프트웨어 시스템</w:t>
            </w:r>
          </w:p>
        </w:tc>
      </w:tr>
      <w:tr w:rsidR="007D52E5" w14:paraId="4F0494E2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02FFC8BD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SKU</w:t>
            </w:r>
          </w:p>
        </w:tc>
        <w:tc>
          <w:tcPr>
            <w:tcW w:w="8222" w:type="dxa"/>
            <w:vAlign w:val="center"/>
          </w:tcPr>
          <w:p w14:paraId="29C4BF99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Stock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K</w:t>
            </w: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eeping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U</w:t>
            </w: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nit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재고를 관리하는 데에 있어서 필요한 데이터를</w:t>
            </w:r>
          </w:p>
          <w:p w14:paraId="7BF70841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판별하는 코드</w:t>
            </w:r>
          </w:p>
        </w:tc>
      </w:tr>
    </w:tbl>
    <w:p w14:paraId="5D157156" w14:textId="53F39EC4" w:rsidR="00250488" w:rsidRDefault="00250488" w:rsidP="000F1697">
      <w:pPr>
        <w:autoSpaceDE w:val="0"/>
        <w:autoSpaceDN w:val="0"/>
      </w:pPr>
    </w:p>
    <w:p w14:paraId="441EB1A0" w14:textId="77777777" w:rsidR="00250488" w:rsidRDefault="00250488" w:rsidP="000F1697">
      <w:pPr>
        <w:autoSpaceDE w:val="0"/>
        <w:autoSpaceDN w:val="0"/>
      </w:pPr>
      <w:r>
        <w:br w:type="page"/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5A3724" w14:paraId="5FD4CB61" w14:textId="77777777" w:rsidTr="00026CAD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28803D88" w14:textId="0BC2AD0F" w:rsidR="005A3724" w:rsidRPr="005C1A09" w:rsidRDefault="00F202C6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</w:t>
            </w:r>
          </w:p>
        </w:tc>
        <w:tc>
          <w:tcPr>
            <w:tcW w:w="9781" w:type="dxa"/>
            <w:vAlign w:val="center"/>
          </w:tcPr>
          <w:p w14:paraId="5AC5582E" w14:textId="024FFA24" w:rsidR="005A3724" w:rsidRPr="005C1A09" w:rsidRDefault="00F36A74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자원 및 </w:t>
            </w:r>
            <w:r w:rsidR="003A661F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인력</w:t>
            </w:r>
          </w:p>
        </w:tc>
      </w:tr>
    </w:tbl>
    <w:p w14:paraId="5347F82F" w14:textId="77777777" w:rsidR="005A3724" w:rsidRDefault="005A372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A3724" w14:paraId="4CF2F5BE" w14:textId="77777777" w:rsidTr="00C23A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B090CBA" w14:textId="06B3756E" w:rsidR="005A3724" w:rsidRPr="005C1A09" w:rsidRDefault="00F202C6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  <w:r w:rsidR="005A372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7539FEDA" w14:textId="20815968" w:rsidR="005A3724" w:rsidRPr="005C1A09" w:rsidRDefault="00345E9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345E9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비용</w:t>
            </w:r>
            <w:r w:rsidRPr="00345E9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(LOC)</w:t>
            </w:r>
          </w:p>
        </w:tc>
      </w:tr>
    </w:tbl>
    <w:p w14:paraId="1FCA604E" w14:textId="2568421B" w:rsidR="005A3724" w:rsidRDefault="005A3724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E45EE3" w:rsidRPr="00B876A9" w14:paraId="4FC9D20D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79A526AE" w14:textId="77777777" w:rsidR="00E45EE3" w:rsidRPr="00B876A9" w:rsidRDefault="00E45EE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L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OC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산정 계산식 </w:t>
            </w:r>
          </w:p>
        </w:tc>
      </w:tr>
      <w:tr w:rsidR="00E45EE3" w14:paraId="303876ED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0C8C2BD8" w14:textId="77777777" w:rsidR="00E45EE3" w:rsidRPr="00167D83" w:rsidRDefault="00E45EE3" w:rsidP="004C20B3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67D83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노력</w:t>
            </w:r>
            <w:r w:rsidRPr="00167D8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167D83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(M/M)</w:t>
            </w:r>
          </w:p>
          <w:p w14:paraId="787ABF41" w14:textId="5E889F5E" w:rsidR="00E45EE3" w:rsidRDefault="00E45EE3" w:rsidP="004C20B3">
            <w:pPr>
              <w:pStyle w:val="ListParagraph"/>
              <w:numPr>
                <w:ilvl w:val="1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222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참여인원 </w:t>
            </w:r>
            <w:r w:rsidRPr="00E222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x </w:t>
            </w:r>
            <w:r w:rsidRPr="00E222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 기간</w:t>
            </w:r>
          </w:p>
          <w:p w14:paraId="18080CE3" w14:textId="77777777" w:rsidR="00E45EE3" w:rsidRPr="00167D83" w:rsidRDefault="00E45EE3" w:rsidP="004C20B3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67D8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개발비용</w:t>
            </w:r>
          </w:p>
          <w:p w14:paraId="07E32614" w14:textId="77777777" w:rsidR="00E45EE3" w:rsidRPr="00E222EC" w:rsidRDefault="00E45EE3" w:rsidP="004C20B3">
            <w:pPr>
              <w:pStyle w:val="ListParagraph"/>
              <w:numPr>
                <w:ilvl w:val="1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노력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단위비용(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인당 월평균 인건비)</w:t>
            </w:r>
          </w:p>
        </w:tc>
      </w:tr>
    </w:tbl>
    <w:p w14:paraId="6435A91A" w14:textId="77777777" w:rsidR="00E45EE3" w:rsidRDefault="00E45EE3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FF4640" w:rsidRPr="00B876A9" w14:paraId="29848871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6BD01A0E" w14:textId="77777777" w:rsidR="00FF4640" w:rsidRPr="00B876A9" w:rsidRDefault="00FF464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L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OC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산정 과정 </w:t>
            </w:r>
          </w:p>
        </w:tc>
      </w:tr>
      <w:tr w:rsidR="00FF4640" w14:paraId="43B47F82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5C732C8B" w14:textId="77777777" w:rsidR="00FF4640" w:rsidRDefault="00FF4640" w:rsidP="00547CC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ind w:leftChars="0" w:left="400" w:hanging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노력 산정</w:t>
            </w:r>
          </w:p>
          <w:p w14:paraId="4980B400" w14:textId="77777777" w:rsidR="00FF4640" w:rsidRDefault="00FF4640" w:rsidP="00547CCA">
            <w:pPr>
              <w:pStyle w:val="ListParagraph"/>
              <w:numPr>
                <w:ilvl w:val="1"/>
                <w:numId w:val="6"/>
              </w:numPr>
              <w:autoSpaceDE w:val="0"/>
              <w:autoSpaceDN w:val="0"/>
              <w:ind w:leftChars="0" w:left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F9634F"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  <w:t>4(M/M) = 4 x 1</w:t>
            </w:r>
          </w:p>
          <w:p w14:paraId="6986463B" w14:textId="77777777" w:rsidR="00FF4640" w:rsidRPr="0000315C" w:rsidRDefault="00FF4640" w:rsidP="00547CCA">
            <w:pPr>
              <w:pStyle w:val="ListParagraph"/>
              <w:numPr>
                <w:ilvl w:val="0"/>
                <w:numId w:val="6"/>
              </w:numPr>
              <w:autoSpaceDE w:val="0"/>
              <w:autoSpaceDN w:val="0"/>
              <w:ind w:leftChars="0" w:left="400" w:hanging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 비용 산정</w:t>
            </w:r>
          </w:p>
          <w:p w14:paraId="5F41244B" w14:textId="77777777" w:rsidR="00FF4640" w:rsidRPr="0000315C" w:rsidRDefault="00FF4640" w:rsidP="00547CCA">
            <w:pPr>
              <w:pStyle w:val="ListParagraph"/>
              <w:numPr>
                <w:ilvl w:val="1"/>
                <w:numId w:val="7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개발 비용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= 4 x 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최저시급(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9,160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원*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 (근무시간))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(일주일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:5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(한달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주기준)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)</w:t>
            </w:r>
          </w:p>
          <w:p w14:paraId="611A296F" w14:textId="77777777" w:rsidR="00FF4640" w:rsidRPr="0000315C" w:rsidRDefault="00FF4640" w:rsidP="00547CCA">
            <w:pPr>
              <w:pStyle w:val="ListParagraph"/>
              <w:numPr>
                <w:ilvl w:val="1"/>
                <w:numId w:val="7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3,664,000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원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= (4 x (45,800 x 5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x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4))</w:t>
            </w:r>
          </w:p>
        </w:tc>
      </w:tr>
    </w:tbl>
    <w:p w14:paraId="0DF7FDE5" w14:textId="757F2F89" w:rsidR="00A92963" w:rsidRDefault="00A92963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EF723E" w:rsidRPr="00B876A9" w14:paraId="7792540E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094A0444" w14:textId="7A7D377B" w:rsidR="00EF723E" w:rsidRPr="00B876A9" w:rsidRDefault="00EF723E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최종 개발 비용</w:t>
            </w:r>
          </w:p>
        </w:tc>
      </w:tr>
      <w:tr w:rsidR="00EF723E" w:rsidRPr="00106BC9" w14:paraId="21748938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43AF957F" w14:textId="77777777" w:rsidR="00EF723E" w:rsidRDefault="00EF723E" w:rsidP="00547CCA">
            <w:pPr>
              <w:pStyle w:val="ListParagraph"/>
              <w:numPr>
                <w:ilvl w:val="0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6413C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최종</w:t>
            </w:r>
            <w:r w:rsidRPr="007641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개발 비용 (</w:t>
            </w:r>
            <w:r w:rsidRPr="007641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4</w:t>
            </w:r>
            <w:r w:rsidRPr="007641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인 개발자 기준)</w:t>
            </w:r>
          </w:p>
          <w:p w14:paraId="4206FF14" w14:textId="25745317" w:rsidR="00EF723E" w:rsidRPr="0076413C" w:rsidRDefault="00EF723E" w:rsidP="00547CCA">
            <w:pPr>
              <w:pStyle w:val="ListParagraph"/>
              <w:numPr>
                <w:ilvl w:val="1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총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3,664,000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</w:t>
            </w:r>
            <w:r w:rsidR="00BA65A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예상</w:t>
            </w:r>
          </w:p>
        </w:tc>
      </w:tr>
    </w:tbl>
    <w:p w14:paraId="58DEEC5C" w14:textId="56F5AFDF" w:rsidR="00995C64" w:rsidRDefault="00995C6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CB62C8" w14:paraId="4EFECFA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B1E5F42" w14:textId="6889194C" w:rsidR="00CB62C8" w:rsidRPr="005C1A09" w:rsidRDefault="00CB62C8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2.</w:t>
            </w:r>
            <w:r w:rsidR="00D354A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54" w:type="dxa"/>
            <w:vAlign w:val="center"/>
          </w:tcPr>
          <w:p w14:paraId="57395F03" w14:textId="5AE254CD" w:rsidR="00CB62C8" w:rsidRPr="005C1A09" w:rsidRDefault="00CB62C8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인력</w:t>
            </w:r>
          </w:p>
        </w:tc>
      </w:tr>
    </w:tbl>
    <w:p w14:paraId="605CCE85" w14:textId="77777777" w:rsidR="004A311B" w:rsidRDefault="004A311B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46" w:type="dxa"/>
        <w:tblInd w:w="21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4"/>
        <w:gridCol w:w="2031"/>
        <w:gridCol w:w="2030"/>
        <w:gridCol w:w="2030"/>
        <w:gridCol w:w="2031"/>
      </w:tblGrid>
      <w:tr w:rsidR="005B3A3D" w14:paraId="641FB132" w14:textId="71F33BD1" w:rsidTr="00087D6A">
        <w:tc>
          <w:tcPr>
            <w:tcW w:w="10246" w:type="dxa"/>
            <w:gridSpan w:val="5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B4AC062" w14:textId="3CE2963D" w:rsidR="005B3A3D" w:rsidRPr="00B04E79" w:rsidRDefault="005B3A3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인력 별 </w:t>
            </w:r>
            <w:r w:rsidR="00E46DD8"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</w:t>
            </w: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 개발 담당</w:t>
            </w:r>
          </w:p>
        </w:tc>
      </w:tr>
      <w:tr w:rsidR="00A51AB2" w14:paraId="0E1F4AF4" w14:textId="77777777" w:rsidTr="00087D6A">
        <w:tc>
          <w:tcPr>
            <w:tcW w:w="212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4831E72" w14:textId="3E9C511E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총 개발 인원</w:t>
            </w:r>
          </w:p>
        </w:tc>
        <w:tc>
          <w:tcPr>
            <w:tcW w:w="8122" w:type="dxa"/>
            <w:gridSpan w:val="4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4BE43DAF" w14:textId="36924458" w:rsidR="00493B20" w:rsidRPr="00493B20" w:rsidRDefault="00473C5E" w:rsidP="00493B2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4명</w:t>
            </w:r>
          </w:p>
        </w:tc>
      </w:tr>
      <w:tr w:rsidR="00A51AB2" w14:paraId="4EBDD5B2" w14:textId="4D03111B" w:rsidTr="00087D6A">
        <w:tc>
          <w:tcPr>
            <w:tcW w:w="212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2EDDAF32" w14:textId="035A188B" w:rsidR="00473C5E" w:rsidRPr="00B04E79" w:rsidRDefault="00AC088C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br w:type="page"/>
            </w:r>
            <w:r w:rsidR="00473C5E"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이름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0996D773" w14:textId="7F0688B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030" w:type="dxa"/>
            <w:vAlign w:val="center"/>
          </w:tcPr>
          <w:p w14:paraId="7AD418C9" w14:textId="24413CB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030" w:type="dxa"/>
            <w:vAlign w:val="center"/>
          </w:tcPr>
          <w:p w14:paraId="35C7D832" w14:textId="5DEBE16D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031" w:type="dxa"/>
          </w:tcPr>
          <w:p w14:paraId="09B42828" w14:textId="0E253C2F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</w:tr>
      <w:tr w:rsidR="00A51AB2" w14:paraId="299C01AF" w14:textId="77777777" w:rsidTr="00087D6A">
        <w:tc>
          <w:tcPr>
            <w:tcW w:w="212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A4B94FF" w14:textId="70071C5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사진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209FE3FD" w14:textId="6485EB95" w:rsidR="00A63AEA" w:rsidRDefault="00AB5F86" w:rsidP="00F906E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04462B1" wp14:editId="67C14C03">
                  <wp:extent cx="1018911" cy="1235794"/>
                  <wp:effectExtent l="0" t="0" r="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461" cy="125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  <w:vAlign w:val="center"/>
          </w:tcPr>
          <w:p w14:paraId="30FA2339" w14:textId="68262756" w:rsidR="00473C5E" w:rsidRDefault="00A51AB2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05288F1" wp14:editId="68DFB922">
                  <wp:extent cx="951086" cy="1153531"/>
                  <wp:effectExtent l="0" t="0" r="1905" b="889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96" cy="1161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  <w:vAlign w:val="center"/>
          </w:tcPr>
          <w:p w14:paraId="07261209" w14:textId="6C6F2815" w:rsidR="00473C5E" w:rsidRDefault="00A51AB2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F61A283" wp14:editId="0F2923A3">
                  <wp:extent cx="996327" cy="1208403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671" cy="122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1" w:type="dxa"/>
          </w:tcPr>
          <w:p w14:paraId="5A8E8BF4" w14:textId="479C127B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97DDEE3" wp14:editId="1AE226F3">
                  <wp:extent cx="971336" cy="1178449"/>
                  <wp:effectExtent l="0" t="0" r="635" b="317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801" cy="1192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B2" w14:paraId="55F12508" w14:textId="77777777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679CAC5" w14:textId="5B2E627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프로젝트 담당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1964C24F" w14:textId="2C1C0A98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팀장</w:t>
            </w:r>
          </w:p>
        </w:tc>
        <w:tc>
          <w:tcPr>
            <w:tcW w:w="2030" w:type="dxa"/>
            <w:vAlign w:val="center"/>
          </w:tcPr>
          <w:p w14:paraId="6AA304FF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보고서 검토</w:t>
            </w:r>
          </w:p>
          <w:p w14:paraId="497F02E7" w14:textId="0C65E99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030" w:type="dxa"/>
            <w:vAlign w:val="center"/>
          </w:tcPr>
          <w:p w14:paraId="5FEF6B45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보고서 작성</w:t>
            </w:r>
          </w:p>
          <w:p w14:paraId="289F2638" w14:textId="68A1445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031" w:type="dxa"/>
          </w:tcPr>
          <w:p w14:paraId="211CE3B9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회의록 작성</w:t>
            </w:r>
          </w:p>
          <w:p w14:paraId="7C8A0510" w14:textId="263EADBB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</w:tr>
      <w:tr w:rsidR="00A51AB2" w14:paraId="47E01ED2" w14:textId="0EA3330A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3BBFE34" w14:textId="432B7DCD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담당 기능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32509C23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  <w:p w14:paraId="3E140A5A" w14:textId="03B2978C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030" w:type="dxa"/>
            <w:vAlign w:val="center"/>
          </w:tcPr>
          <w:p w14:paraId="0F1C8155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  <w:p w14:paraId="21DDE308" w14:textId="69EB077F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 관리</w:t>
            </w:r>
          </w:p>
        </w:tc>
        <w:tc>
          <w:tcPr>
            <w:tcW w:w="2030" w:type="dxa"/>
            <w:vAlign w:val="center"/>
          </w:tcPr>
          <w:p w14:paraId="016208A3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  <w:p w14:paraId="585B768F" w14:textId="3AEC5E15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031" w:type="dxa"/>
          </w:tcPr>
          <w:p w14:paraId="1241C2FA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  <w:p w14:paraId="25E9C520" w14:textId="24FB6015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 관리</w:t>
            </w:r>
          </w:p>
        </w:tc>
      </w:tr>
      <w:tr w:rsidR="00A51AB2" w14:paraId="2FC4FAB7" w14:textId="4709CBF4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C0B3414" w14:textId="2B251EA7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33940741" w14:textId="542313D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  <w:p w14:paraId="54D9E2A5" w14:textId="4E8EC8E6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030" w:type="dxa"/>
            <w:vAlign w:val="center"/>
          </w:tcPr>
          <w:p w14:paraId="6616CB22" w14:textId="42363263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  <w:p w14:paraId="45D8A5B0" w14:textId="62C3074A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6766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2030" w:type="dxa"/>
            <w:vAlign w:val="center"/>
          </w:tcPr>
          <w:p w14:paraId="7C739C0D" w14:textId="24967C8F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  <w:p w14:paraId="2359314C" w14:textId="759330DE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031" w:type="dxa"/>
          </w:tcPr>
          <w:p w14:paraId="70872F23" w14:textId="2EFCC344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  <w:p w14:paraId="5DE22ECC" w14:textId="0D2853B8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</w:tr>
      <w:tr w:rsidR="00A51AB2" w14:paraId="33BA331F" w14:textId="3A8B6166" w:rsidTr="00087D6A">
        <w:trPr>
          <w:trHeight w:val="454"/>
        </w:trPr>
        <w:tc>
          <w:tcPr>
            <w:tcW w:w="212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2D30A9C" w14:textId="5A221A23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디자인 패턴 설계</w:t>
            </w:r>
          </w:p>
        </w:tc>
        <w:tc>
          <w:tcPr>
            <w:tcW w:w="8122" w:type="dxa"/>
            <w:gridSpan w:val="4"/>
            <w:tcBorders>
              <w:left w:val="single" w:sz="8" w:space="0" w:color="auto"/>
            </w:tcBorders>
            <w:vAlign w:val="center"/>
          </w:tcPr>
          <w:p w14:paraId="10246465" w14:textId="5FFEA8BC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공동 작업</w:t>
            </w:r>
          </w:p>
        </w:tc>
      </w:tr>
    </w:tbl>
    <w:p w14:paraId="2CC55015" w14:textId="180B104E" w:rsidR="004A311B" w:rsidRDefault="004A311B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EE1EC7" w14:paraId="37B48258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3700DDD0" w14:textId="710412B8" w:rsidR="00EE1EC7" w:rsidRPr="005C1A09" w:rsidRDefault="00EE1E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2.</w:t>
            </w:r>
            <w:r w:rsidR="0087457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374A47E2" w14:textId="4D15042C" w:rsidR="00EE1EC7" w:rsidRPr="005C1A09" w:rsidRDefault="003007C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3007C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조직 구성 </w:t>
            </w:r>
          </w:p>
        </w:tc>
      </w:tr>
    </w:tbl>
    <w:p w14:paraId="51DB6ABD" w14:textId="0837AD80" w:rsidR="00EE1EC7" w:rsidRDefault="00EE1EC7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FA7B53E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6F6370A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BCFE595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C95716B" w14:textId="0D00E297" w:rsidR="00940E57" w:rsidRDefault="00940E57" w:rsidP="00171E55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noProof/>
        </w:rPr>
        <w:drawing>
          <wp:inline distT="0" distB="0" distL="0" distR="0" wp14:anchorId="4D4DA776" wp14:editId="5CA0271F">
            <wp:extent cx="5275274" cy="1980964"/>
            <wp:effectExtent l="0" t="0" r="0" b="635"/>
            <wp:docPr id="8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44" cy="198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9113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4972093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54CCCC9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330" w:type="dxa"/>
        <w:tblLook w:val="04A0" w:firstRow="1" w:lastRow="0" w:firstColumn="1" w:lastColumn="0" w:noHBand="0" w:noVBand="1"/>
      </w:tblPr>
      <w:tblGrid>
        <w:gridCol w:w="2217"/>
        <w:gridCol w:w="7573"/>
      </w:tblGrid>
      <w:tr w:rsidR="00613ABE" w14:paraId="6F3E638A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3C9F94A8" w14:textId="0A75F6C2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5116B584" w14:textId="3C4BD51F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전반적인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부분을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관련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관리자들과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토론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의견교환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조율하여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전체를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제어한다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51DFE398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477D9620" w14:textId="737C5BED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37F5202B" w14:textId="4DC4676F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전체적인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잉여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병렬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작업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수행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등에서의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책임을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1F761F9E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152B0D1F" w14:textId="0D991FF3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2FA31C01" w14:textId="35FC6B12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사용자와의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담당한다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관리자와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협의하여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새로운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이끌어내거나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일정에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가해야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7ACC168C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11A7AE4B" w14:textId="22FDE02C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68D62812" w14:textId="5E2641A5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중의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필요한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리소스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담당한다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4F37B9BF" w14:textId="77777777" w:rsidR="009D7393" w:rsidRDefault="009D7393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1A9A85C" w14:textId="77777777" w:rsidR="00386C47" w:rsidRDefault="00386C47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043DDEC" w14:textId="289E0967" w:rsidR="00464583" w:rsidRDefault="00995C6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464583" w:rsidSect="00C01207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720" w:right="720" w:bottom="720" w:left="720" w:header="0" w:footer="850" w:gutter="0"/>
          <w:pgNumType w:start="1"/>
          <w:cols w:space="425"/>
          <w:docGrid w:type="lines" w:linePitch="360"/>
        </w:sect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5304" w:type="dxa"/>
        <w:tblLook w:val="04A0" w:firstRow="1" w:lastRow="0" w:firstColumn="1" w:lastColumn="0" w:noHBand="0" w:noVBand="1"/>
      </w:tblPr>
      <w:tblGrid>
        <w:gridCol w:w="704"/>
        <w:gridCol w:w="14600"/>
      </w:tblGrid>
      <w:tr w:rsidR="004F6431" w14:paraId="666E408B" w14:textId="77777777" w:rsidTr="00F46624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5995AADA" w14:textId="3CFBCDEF" w:rsidR="004F6431" w:rsidRPr="005C1A09" w:rsidRDefault="004F6431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159D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14600" w:type="dxa"/>
            <w:vAlign w:val="center"/>
          </w:tcPr>
          <w:p w14:paraId="5DC840E4" w14:textId="1AFDA0ED" w:rsidR="004F6431" w:rsidRPr="005C1A09" w:rsidRDefault="00B86C71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일정 및 </w:t>
            </w:r>
            <w:r w:rsidR="00333249"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="00333249"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333249"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절차</w:t>
            </w:r>
          </w:p>
        </w:tc>
      </w:tr>
    </w:tbl>
    <w:p w14:paraId="2EAF0CE8" w14:textId="77777777" w:rsidR="004F6431" w:rsidRDefault="004F6431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4F6431" w14:paraId="244CE603" w14:textId="77777777" w:rsidTr="00F46624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C8EF627" w14:textId="1873F9D5" w:rsidR="004F6431" w:rsidRPr="005C1A09" w:rsidRDefault="00F65E7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4F643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14373" w:type="dxa"/>
            <w:vAlign w:val="center"/>
          </w:tcPr>
          <w:p w14:paraId="6385EFC9" w14:textId="665FA450" w:rsidR="004F6431" w:rsidRPr="005C1A09" w:rsidRDefault="00F65E7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W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BS</w:t>
            </w:r>
            <w:r w:rsidR="00F656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F656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차트</w:t>
            </w:r>
          </w:p>
        </w:tc>
      </w:tr>
    </w:tbl>
    <w:p w14:paraId="087C2BF8" w14:textId="5F05496C" w:rsidR="00896D7F" w:rsidRDefault="00896D7F" w:rsidP="007B54E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86B75E2" w14:textId="367C8D77" w:rsidR="00464583" w:rsidRDefault="007B54EC" w:rsidP="007B54EC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4BD9FB" wp14:editId="6FF66486">
            <wp:extent cx="7926861" cy="2490717"/>
            <wp:effectExtent l="0" t="0" r="0" b="5080"/>
            <wp:docPr id="4" name="그림 4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106" cy="25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8359" w14:textId="180F16C9" w:rsidR="007B54EC" w:rsidRDefault="007B54EC" w:rsidP="007B54EC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7B54EC" w:rsidSect="00413A1C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  <w:r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5E9DDC3" wp14:editId="424E5A7F">
            <wp:extent cx="4285787" cy="2311400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78" cy="23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5A3BBF" w14:paraId="1D0B0BC4" w14:textId="77777777" w:rsidTr="009B0E9A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C0F91C3" w14:textId="34C6BAA8" w:rsidR="005A3BBF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</w:t>
            </w:r>
            <w:r w:rsidR="005A3BB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14373" w:type="dxa"/>
            <w:vAlign w:val="center"/>
          </w:tcPr>
          <w:p w14:paraId="0C57BD6F" w14:textId="7A753E16" w:rsidR="005A3BBF" w:rsidRPr="005C1A09" w:rsidRDefault="00F6561D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C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PM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네트워크</w:t>
            </w:r>
          </w:p>
        </w:tc>
      </w:tr>
    </w:tbl>
    <w:p w14:paraId="4BCF19C5" w14:textId="77777777" w:rsidR="005A3BBF" w:rsidRDefault="005A3BB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1C83EA" w14:textId="204879E1" w:rsidR="005A3BBF" w:rsidRDefault="00AA1829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noProof/>
        </w:rPr>
        <w:drawing>
          <wp:inline distT="0" distB="0" distL="0" distR="0" wp14:anchorId="177860E4" wp14:editId="0029CE7E">
            <wp:extent cx="9636760" cy="256032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6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90AE" w14:textId="581781A6" w:rsidR="005A3BBF" w:rsidRDefault="005A3BBF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8D59E31" w14:textId="56226BF5" w:rsidR="003C1A41" w:rsidRDefault="003C1A41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1946BA7" w14:textId="77777777" w:rsidR="003C1A41" w:rsidRDefault="003C1A41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5A3BBF" w14:paraId="178CC1D2" w14:textId="77777777" w:rsidTr="009B0E9A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0F5A9F9" w14:textId="06B0348F" w:rsidR="005A3BBF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5A3BB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14373" w:type="dxa"/>
            <w:vAlign w:val="center"/>
          </w:tcPr>
          <w:p w14:paraId="1B86A5A1" w14:textId="07395709" w:rsidR="005A3BBF" w:rsidRPr="005C1A09" w:rsidRDefault="00F6561D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임</w:t>
            </w:r>
            <w:r w:rsidR="009E2200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계 경로 및 임계치</w:t>
            </w:r>
          </w:p>
        </w:tc>
      </w:tr>
    </w:tbl>
    <w:p w14:paraId="0DF44ED6" w14:textId="41646D76" w:rsidR="005A3BBF" w:rsidRDefault="005A3BBF" w:rsidP="00FF67F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486"/>
        <w:gridCol w:w="13692"/>
      </w:tblGrid>
      <w:tr w:rsidR="00FF67FE" w14:paraId="2CC48222" w14:textId="77777777" w:rsidTr="0036466D">
        <w:tc>
          <w:tcPr>
            <w:tcW w:w="1486" w:type="dxa"/>
            <w:shd w:val="clear" w:color="auto" w:fill="D9D9D9" w:themeFill="background1" w:themeFillShade="D9"/>
            <w:vAlign w:val="center"/>
          </w:tcPr>
          <w:p w14:paraId="08D23DD1" w14:textId="521D0EC0" w:rsidR="00FF67FE" w:rsidRPr="0036466D" w:rsidRDefault="00C567A2" w:rsidP="0036466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6466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임계 경로</w:t>
            </w:r>
          </w:p>
        </w:tc>
        <w:tc>
          <w:tcPr>
            <w:tcW w:w="13692" w:type="dxa"/>
            <w:vAlign w:val="center"/>
          </w:tcPr>
          <w:p w14:paraId="049A4137" w14:textId="6975D7D2" w:rsidR="00FF67FE" w:rsidRDefault="009E196C" w:rsidP="0036466D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A.A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A.B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A.D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proofErr w:type="gramStart"/>
            <w:r>
              <w:rPr>
                <w:rFonts w:ascii="맑은 고딕" w:eastAsia="맑은 고딕" w:hAnsi="맑은 고딕" w:cs="맑은 고딕"/>
                <w:lang w:eastAsia="ko-KR"/>
              </w:rPr>
              <w:t>C.A</w:t>
            </w:r>
            <w:proofErr w:type="gramEnd"/>
            <w:r>
              <w:rPr>
                <w:rFonts w:ascii="맑은 고딕" w:eastAsia="맑은 고딕" w:hAnsi="맑은 고딕" w:cs="맑은 고딕"/>
                <w:lang w:eastAsia="ko-KR"/>
              </w:rPr>
              <w:t xml:space="preserve">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C.B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D.A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D.B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E.A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E.B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F.A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>F.B</w:t>
            </w:r>
          </w:p>
        </w:tc>
      </w:tr>
      <w:tr w:rsidR="00FF67FE" w14:paraId="4D34E288" w14:textId="77777777" w:rsidTr="0036466D">
        <w:tc>
          <w:tcPr>
            <w:tcW w:w="1486" w:type="dxa"/>
            <w:shd w:val="clear" w:color="auto" w:fill="D9D9D9" w:themeFill="background1" w:themeFillShade="D9"/>
            <w:vAlign w:val="center"/>
          </w:tcPr>
          <w:p w14:paraId="09C11574" w14:textId="629EEFD4" w:rsidR="00FF67FE" w:rsidRPr="0036466D" w:rsidRDefault="00C567A2" w:rsidP="0036466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6466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임계치</w:t>
            </w:r>
          </w:p>
        </w:tc>
        <w:tc>
          <w:tcPr>
            <w:tcW w:w="13692" w:type="dxa"/>
            <w:vAlign w:val="center"/>
          </w:tcPr>
          <w:p w14:paraId="4F60BCB9" w14:textId="7D7E4FA4" w:rsidR="00FF67FE" w:rsidRDefault="0036466D" w:rsidP="0036466D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 xml:space="preserve">총 </w:t>
            </w:r>
            <w:r w:rsidRPr="00967B87">
              <w:rPr>
                <w:rFonts w:ascii="맑은 고딕" w:eastAsia="맑은 고딕" w:hAnsi="맑은 고딕" w:cs="맑은 고딕"/>
                <w:lang w:eastAsia="ko-KR"/>
              </w:rPr>
              <w:t>2</w:t>
            </w:r>
            <w:r>
              <w:rPr>
                <w:rFonts w:ascii="맑은 고딕" w:eastAsia="맑은 고딕" w:hAnsi="맑은 고딕" w:cs="맑은 고딕"/>
                <w:lang w:eastAsia="ko-KR"/>
              </w:rPr>
              <w:t>4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일</w:t>
            </w:r>
          </w:p>
        </w:tc>
      </w:tr>
    </w:tbl>
    <w:p w14:paraId="44C826CD" w14:textId="77777777" w:rsidR="00FF67FE" w:rsidRDefault="00FF67FE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AD9AF3" w14:textId="77777777" w:rsidR="009B0E9A" w:rsidRDefault="009B0E9A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9B0E9A" w:rsidSect="00413A1C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E2200" w14:paraId="7005FD6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59FECC5" w14:textId="28686C51" w:rsidR="009E2200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034B04DB" w14:textId="69496819" w:rsidR="009E2200" w:rsidRPr="005C1A09" w:rsidRDefault="009E2200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간트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차트</w:t>
            </w:r>
          </w:p>
        </w:tc>
      </w:tr>
    </w:tbl>
    <w:p w14:paraId="30D65872" w14:textId="77777777" w:rsidR="009E2200" w:rsidRDefault="009E2200" w:rsidP="00B66904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pPr w:leftFromText="142" w:rightFromText="142" w:vertAnchor="text" w:horzAnchor="margin" w:tblpXSpec="center" w:tblpY="182"/>
        <w:tblW w:w="99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896"/>
        <w:gridCol w:w="1802"/>
        <w:gridCol w:w="1501"/>
        <w:gridCol w:w="1200"/>
        <w:gridCol w:w="901"/>
        <w:gridCol w:w="900"/>
        <w:gridCol w:w="903"/>
        <w:gridCol w:w="900"/>
        <w:gridCol w:w="902"/>
      </w:tblGrid>
      <w:tr w:rsidR="00B66904" w:rsidRPr="00CF2215" w14:paraId="3BB37FF2" w14:textId="77777777" w:rsidTr="00C5184F">
        <w:trPr>
          <w:trHeight w:val="275"/>
        </w:trPr>
        <w:tc>
          <w:tcPr>
            <w:tcW w:w="8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55199E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ID</w:t>
            </w:r>
          </w:p>
        </w:tc>
        <w:tc>
          <w:tcPr>
            <w:tcW w:w="1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68B49A2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proofErr w:type="spellStart"/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작업명</w:t>
            </w:r>
            <w:proofErr w:type="spellEnd"/>
          </w:p>
        </w:tc>
        <w:tc>
          <w:tcPr>
            <w:tcW w:w="1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8947D3B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proofErr w:type="spellStart"/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시작일</w:t>
            </w:r>
            <w:proofErr w:type="spellEnd"/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3950EC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proofErr w:type="spellStart"/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기간</w:t>
            </w:r>
            <w:proofErr w:type="spellEnd"/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(주)</w:t>
            </w:r>
          </w:p>
        </w:tc>
        <w:tc>
          <w:tcPr>
            <w:tcW w:w="270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865F4E3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5월</w:t>
            </w:r>
          </w:p>
        </w:tc>
        <w:tc>
          <w:tcPr>
            <w:tcW w:w="18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A709291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6월</w:t>
            </w:r>
          </w:p>
        </w:tc>
      </w:tr>
      <w:tr w:rsidR="00B66904" w:rsidRPr="00CF2215" w14:paraId="24606D65" w14:textId="77777777" w:rsidTr="00FF070D">
        <w:trPr>
          <w:trHeight w:val="275"/>
        </w:trPr>
        <w:tc>
          <w:tcPr>
            <w:tcW w:w="8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3463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6B31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5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2A186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B75CA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8126D45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5F6D452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3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93C28F9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3FCDAD6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1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663F950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2</w:t>
            </w:r>
          </w:p>
        </w:tc>
      </w:tr>
      <w:tr w:rsidR="00B66904" w:rsidRPr="00CF2215" w14:paraId="6C6A015C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5194C9" w14:textId="48199879" w:rsidR="00B66904" w:rsidRPr="00CF2215" w:rsidRDefault="00CE32C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1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C5955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주문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039B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22.05.09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453B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1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6AD0B130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A669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E74E9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8087A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A17A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0DF7A176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030DE4" w14:textId="7E8A4C14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2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8BA85" w14:textId="3C82027E" w:rsidR="00B66904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메뉴</w:t>
            </w:r>
            <w:r w:rsidR="00B66904"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 xml:space="preserve">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8603A" w14:textId="3BD5835B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22.05.1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057BB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F6D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35739EC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2FA0263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F77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D22AA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22DD8BD1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F9ED34" w14:textId="1A95A8E2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3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0DCCB7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매출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366D1" w14:textId="3C57874E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22.05.2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2DB3" w14:textId="2D159154" w:rsidR="00B66904" w:rsidRPr="00CF2215" w:rsidRDefault="00E57E3A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>
              <w:rPr>
                <w:rFonts w:ascii="맑은 고딕" w:eastAsia="맑은 고딕" w:hAnsi="맑은 고딕" w:cs="MS PGothic"/>
                <w:color w:val="000000"/>
                <w:sz w:val="22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1AB3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7035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42090BC8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7015E14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16287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50E1D4A8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49A24D" w14:textId="7A7CA543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4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4217E" w14:textId="6F07B4D5" w:rsidR="00B66904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직원</w:t>
            </w:r>
            <w:r w:rsidR="00B66904"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 xml:space="preserve">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5971E" w14:textId="17C8517B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34A84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1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E8404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B7408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F23F0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2572D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45971A89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AC03AF" w:rsidRPr="00CF2215" w14:paraId="52361BFD" w14:textId="77777777" w:rsidTr="00334CC8">
        <w:trPr>
          <w:trHeight w:val="275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E5875B" w14:textId="4BBC5342" w:rsidR="00AC03AF" w:rsidRPr="00CF2215" w:rsidRDefault="00680E3A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5</w:t>
            </w:r>
          </w:p>
        </w:tc>
        <w:tc>
          <w:tcPr>
            <w:tcW w:w="18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67099" w14:textId="6754B0BE" w:rsidR="00AC03AF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테이블 관리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9A5C73" w14:textId="4128F65A" w:rsidR="00AC03AF" w:rsidRPr="00CF2215" w:rsidRDefault="00A737C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2</w:t>
            </w:r>
            <w:r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  <w:t>2.06.10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96A77" w14:textId="5A28F630" w:rsidR="00AC03AF" w:rsidRPr="00CF2215" w:rsidRDefault="008C58FE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1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D62408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13337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86A125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E0CBF4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</w:tcPr>
          <w:p w14:paraId="5DFD1C5E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</w:tbl>
    <w:p w14:paraId="59F6618D" w14:textId="7F0FBFA6" w:rsidR="00F13DE3" w:rsidRDefault="00F45600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F4781C" w14:paraId="430DBBE5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FF01FBD" w14:textId="0C5DEF4E" w:rsidR="00F4781C" w:rsidRPr="005C1A09" w:rsidRDefault="00F4781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554" w:type="dxa"/>
            <w:vAlign w:val="center"/>
          </w:tcPr>
          <w:p w14:paraId="49FE7CFC" w14:textId="77777777" w:rsidR="00F4781C" w:rsidRPr="005C1A09" w:rsidRDefault="00F4781C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F656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기능요구사항</w:t>
            </w:r>
          </w:p>
        </w:tc>
      </w:tr>
    </w:tbl>
    <w:p w14:paraId="559AEEE2" w14:textId="77777777" w:rsidR="00F13DE3" w:rsidRDefault="00F13DE3" w:rsidP="000F1697">
      <w:pPr>
        <w:autoSpaceDE w:val="0"/>
        <w:autoSpaceDN w:val="0"/>
        <w:rPr>
          <w:lang w:eastAsia="ko-KR"/>
        </w:rPr>
      </w:pPr>
    </w:p>
    <w:tbl>
      <w:tblPr>
        <w:tblW w:w="10098" w:type="dxa"/>
        <w:tblInd w:w="2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30"/>
        <w:gridCol w:w="2361"/>
        <w:gridCol w:w="6307"/>
      </w:tblGrid>
      <w:tr w:rsidR="007A233E" w:rsidRPr="005700F9" w14:paraId="3FBE1D63" w14:textId="77777777" w:rsidTr="004B0A92">
        <w:trPr>
          <w:trHeight w:val="510"/>
        </w:trPr>
        <w:tc>
          <w:tcPr>
            <w:tcW w:w="1430" w:type="dxa"/>
            <w:shd w:val="clear" w:color="auto" w:fill="D9D9D9" w:themeFill="background1" w:themeFillShade="D9"/>
            <w:noWrap/>
            <w:vAlign w:val="center"/>
          </w:tcPr>
          <w:p w14:paraId="3DE7E22F" w14:textId="79E418C4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  <w:t>Id</w:t>
            </w:r>
          </w:p>
        </w:tc>
        <w:tc>
          <w:tcPr>
            <w:tcW w:w="2361" w:type="dxa"/>
            <w:shd w:val="clear" w:color="auto" w:fill="D9D9D9" w:themeFill="background1" w:themeFillShade="D9"/>
            <w:noWrap/>
            <w:vAlign w:val="center"/>
          </w:tcPr>
          <w:p w14:paraId="03DCEC8F" w14:textId="4616DF8B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기능</w:t>
            </w:r>
          </w:p>
        </w:tc>
        <w:tc>
          <w:tcPr>
            <w:tcW w:w="6307" w:type="dxa"/>
            <w:shd w:val="clear" w:color="auto" w:fill="D9D9D9" w:themeFill="background1" w:themeFillShade="D9"/>
            <w:noWrap/>
            <w:vAlign w:val="center"/>
          </w:tcPr>
          <w:p w14:paraId="4D6BE85D" w14:textId="2A71796C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설명</w:t>
            </w:r>
          </w:p>
        </w:tc>
      </w:tr>
      <w:tr w:rsidR="005700F9" w:rsidRPr="005700F9" w14:paraId="3F579E0A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0A691592" w14:textId="77777777" w:rsidR="005700F9" w:rsidRPr="007A233E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SFR-0100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7C6D3117" w14:textId="3EF77235" w:rsidR="005700F9" w:rsidRPr="007A233E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주문</w:t>
            </w:r>
            <w:proofErr w:type="spellEnd"/>
            <w:r w:rsidR="008A1455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 xml:space="preserve"> </w:t>
            </w: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04014242" w14:textId="22148AF5" w:rsidR="005700F9" w:rsidRPr="005700F9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34651065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F56CB1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FB9E29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93654E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주문을 입력/취소한다</w:t>
            </w:r>
          </w:p>
        </w:tc>
      </w:tr>
      <w:tr w:rsidR="005700F9" w:rsidRPr="005700F9" w14:paraId="446E3C9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2432B5C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873766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홀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1091CCE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홀에 배정되는 주문을 입력/취소한다.</w:t>
            </w:r>
          </w:p>
        </w:tc>
      </w:tr>
      <w:tr w:rsidR="005700F9" w:rsidRPr="005700F9" w14:paraId="689B93F0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418418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SFR-0103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197BB5A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배달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4FB529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배달에 배정되는 주문을 입력/취소한다.</w:t>
            </w:r>
          </w:p>
        </w:tc>
      </w:tr>
      <w:tr w:rsidR="005700F9" w:rsidRPr="005700F9" w14:paraId="72AB6A8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387436B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732228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포장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96494C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포장에 배정되는 주문을 입력/취소한다.</w:t>
            </w:r>
          </w:p>
        </w:tc>
      </w:tr>
      <w:tr w:rsidR="005700F9" w:rsidRPr="005700F9" w14:paraId="7067052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523BD80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3729B15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주문서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출력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585284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주문서를 출력한다.</w:t>
            </w:r>
          </w:p>
        </w:tc>
      </w:tr>
      <w:tr w:rsidR="005700F9" w:rsidRPr="005700F9" w14:paraId="652F09E4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B3EAA4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SFR-0106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E1817B9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D53068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 리스트를 출력한다</w:t>
            </w:r>
          </w:p>
        </w:tc>
      </w:tr>
      <w:tr w:rsidR="007A233E" w:rsidRPr="005700F9" w14:paraId="5BEFD3A3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4A5B9B3A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SFR-0300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375EEE97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메뉴</w:t>
            </w:r>
            <w:proofErr w:type="spellEnd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 xml:space="preserve"> </w:t>
            </w: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4FF3ED9F" w14:textId="3A7EA364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398FCAA1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A96FD1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SFR-0301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D7926C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메뉴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1BD0EFE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메뉴를 추가/수정/삭제한다.</w:t>
            </w:r>
          </w:p>
        </w:tc>
      </w:tr>
      <w:tr w:rsidR="007A233E" w:rsidRPr="005700F9" w14:paraId="5016CC19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5C5D634B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SFR-0400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05B7282A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매출</w:t>
            </w:r>
            <w:proofErr w:type="spellEnd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 xml:space="preserve"> </w:t>
            </w: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5E8C86A8" w14:textId="522AF0A8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1FC87E26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5A0B898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1D66D1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기간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별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매출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A231AD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연간/월간/주간 매출을 조회한다.</w:t>
            </w:r>
          </w:p>
        </w:tc>
      </w:tr>
      <w:tr w:rsidR="005700F9" w:rsidRPr="005700F9" w14:paraId="57F3F1FF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99C307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7FB91E8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방식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별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매출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9193AD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카드/현금/상품권 매출을 조회한다.</w:t>
            </w:r>
          </w:p>
        </w:tc>
      </w:tr>
      <w:tr w:rsidR="005700F9" w:rsidRPr="005700F9" w14:paraId="1FA0DE36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4497A90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SFR-0403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093BCF1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잔액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683F6D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잔액을 조회한다</w:t>
            </w:r>
          </w:p>
        </w:tc>
      </w:tr>
      <w:tr w:rsidR="005700F9" w:rsidRPr="005700F9" w14:paraId="3266C493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979841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5CE968B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현금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17220F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현금을 추가/제거한다.</w:t>
            </w:r>
          </w:p>
        </w:tc>
      </w:tr>
      <w:tr w:rsidR="005700F9" w:rsidRPr="005700F9" w14:paraId="285A6ED8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2B8FFB0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D9DAA7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상품권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34A13AD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상품권을 추가/제거한다.</w:t>
            </w:r>
          </w:p>
        </w:tc>
      </w:tr>
      <w:tr w:rsidR="007A233E" w:rsidRPr="005700F9" w14:paraId="50E1A268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305B252B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SFR-0500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33ADAE26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직원</w:t>
            </w:r>
            <w:proofErr w:type="spellEnd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 xml:space="preserve"> </w:t>
            </w: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28FEC53E" w14:textId="259D0DC8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7DBCF244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B20432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1FBDF58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직원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5822B1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직원 리스트를 조회한다.</w:t>
            </w:r>
          </w:p>
        </w:tc>
      </w:tr>
      <w:tr w:rsidR="005700F9" w:rsidRPr="005700F9" w14:paraId="67D09AF3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4A708C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708675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직원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등록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870BB5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직원을 추가/변경/제거한다.</w:t>
            </w:r>
          </w:p>
        </w:tc>
      </w:tr>
      <w:tr w:rsidR="005700F9" w:rsidRPr="005700F9" w14:paraId="2595235B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FBCE24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C40B2A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근퇴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9127EB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직원은 자신의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근퇴를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조회한다</w:t>
            </w:r>
          </w:p>
        </w:tc>
      </w:tr>
      <w:tr w:rsidR="005700F9" w:rsidRPr="005700F9" w14:paraId="2E244DC9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57A15D9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17A5241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직원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근퇴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변경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35663C4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직원은 출근/퇴근을 변경한다.</w:t>
            </w:r>
          </w:p>
        </w:tc>
      </w:tr>
      <w:tr w:rsidR="005700F9" w:rsidRPr="005700F9" w14:paraId="186C8B1C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41C8DC8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SFR-0506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1C01B7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총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월급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1E9FBC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모든 직원의 월급을 조회한다.</w:t>
            </w:r>
          </w:p>
        </w:tc>
      </w:tr>
      <w:tr w:rsidR="007A233E" w:rsidRPr="005700F9" w14:paraId="5B9B655E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17218325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SFR-0600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7BB0F156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테이블</w:t>
            </w:r>
            <w:proofErr w:type="spellEnd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 xml:space="preserve"> </w:t>
            </w:r>
            <w:proofErr w:type="spellStart"/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4E277AB6" w14:textId="5D2C93E2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4CAB74AC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38CAB6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SFR-0601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7698699A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테이블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조회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0183B6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테이블을 조회한다</w:t>
            </w:r>
          </w:p>
        </w:tc>
      </w:tr>
      <w:tr w:rsidR="005700F9" w:rsidRPr="005700F9" w14:paraId="4E3173BF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8A7C24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SFR-0602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06D5D95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테이블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별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주문</w:t>
            </w:r>
            <w:proofErr w:type="spellEnd"/>
            <w:r w:rsidRPr="005700F9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proofErr w:type="spellStart"/>
            <w:r w:rsidRPr="005700F9">
              <w:rPr>
                <w:rFonts w:ascii="맑은 고딕" w:eastAsia="맑은 고딕" w:hAnsi="맑은 고딕" w:hint="eastAsia"/>
                <w:sz w:val="22"/>
              </w:rPr>
              <w:t>관리</w:t>
            </w:r>
            <w:proofErr w:type="spellEnd"/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4FECDF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직원은 테이블에 주문을 적용한다. </w:t>
            </w:r>
          </w:p>
        </w:tc>
      </w:tr>
    </w:tbl>
    <w:p w14:paraId="17BB9303" w14:textId="77777777" w:rsidR="00A21238" w:rsidRDefault="00A21238" w:rsidP="000F1697">
      <w:pPr>
        <w:autoSpaceDE w:val="0"/>
        <w:autoSpaceDN w:val="0"/>
        <w:rPr>
          <w:lang w:eastAsia="ko-KR"/>
        </w:rPr>
      </w:pPr>
    </w:p>
    <w:p w14:paraId="12870761" w14:textId="77777777" w:rsidR="00A21238" w:rsidRPr="00A21238" w:rsidRDefault="00A21238" w:rsidP="00A21238">
      <w:pPr>
        <w:spacing w:line="60" w:lineRule="auto"/>
        <w:jc w:val="both"/>
        <w:rPr>
          <w:rFonts w:eastAsia="맑은 고딕"/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850"/>
        <w:gridCol w:w="9408"/>
      </w:tblGrid>
      <w:tr w:rsidR="00824C4C" w14:paraId="17392DEB" w14:textId="77777777" w:rsidTr="009D5D9E">
        <w:trPr>
          <w:trHeight w:val="557"/>
        </w:trPr>
        <w:tc>
          <w:tcPr>
            <w:tcW w:w="850" w:type="dxa"/>
            <w:shd w:val="clear" w:color="auto" w:fill="A6A6A6" w:themeFill="background1" w:themeFillShade="A6"/>
            <w:vAlign w:val="center"/>
          </w:tcPr>
          <w:p w14:paraId="6BC179DF" w14:textId="407FAE2A" w:rsidR="00824C4C" w:rsidRPr="005C1A09" w:rsidRDefault="00824C4C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3.5.1</w:t>
            </w:r>
          </w:p>
        </w:tc>
        <w:tc>
          <w:tcPr>
            <w:tcW w:w="9408" w:type="dxa"/>
            <w:vAlign w:val="center"/>
          </w:tcPr>
          <w:p w14:paraId="786D6143" w14:textId="07BE20A6" w:rsidR="00824C4C" w:rsidRPr="00B64C11" w:rsidRDefault="00B64C11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구현에 차질이 생긴</w:t>
            </w:r>
            <w:r w:rsidRPr="00B64C1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B64C1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이유</w:t>
            </w:r>
          </w:p>
        </w:tc>
      </w:tr>
    </w:tbl>
    <w:p w14:paraId="13259F25" w14:textId="5066C694" w:rsidR="00260FCA" w:rsidRPr="00260FCA" w:rsidRDefault="00260FCA" w:rsidP="000F1697">
      <w:pPr>
        <w:autoSpaceDE w:val="0"/>
        <w:autoSpaceDN w:val="0"/>
        <w:rPr>
          <w:rFonts w:eastAsia="맑은 고딕"/>
          <w:lang w:eastAsia="ko-KR"/>
        </w:rPr>
      </w:pPr>
    </w:p>
    <w:tbl>
      <w:tblPr>
        <w:tblStyle w:val="TableGrid"/>
        <w:tblW w:w="10206" w:type="dxa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292"/>
        <w:gridCol w:w="1996"/>
        <w:gridCol w:w="6918"/>
      </w:tblGrid>
      <w:tr w:rsidR="00A94290" w:rsidRPr="00A94290" w14:paraId="3C98EEEF" w14:textId="77777777" w:rsidTr="009D5D9E">
        <w:tc>
          <w:tcPr>
            <w:tcW w:w="1292" w:type="dxa"/>
            <w:shd w:val="clear" w:color="auto" w:fill="D9D9D9" w:themeFill="background1" w:themeFillShade="D9"/>
          </w:tcPr>
          <w:p w14:paraId="1E769DD5" w14:textId="4CFE112C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I</w:t>
            </w:r>
            <w:r w:rsidRPr="00D719D2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D</w:t>
            </w:r>
          </w:p>
        </w:tc>
        <w:tc>
          <w:tcPr>
            <w:tcW w:w="1996" w:type="dxa"/>
            <w:shd w:val="clear" w:color="auto" w:fill="D9D9D9" w:themeFill="background1" w:themeFillShade="D9"/>
          </w:tcPr>
          <w:p w14:paraId="31866C7F" w14:textId="6AE05899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기능 이름</w:t>
            </w:r>
          </w:p>
        </w:tc>
        <w:tc>
          <w:tcPr>
            <w:tcW w:w="6918" w:type="dxa"/>
            <w:shd w:val="clear" w:color="auto" w:fill="D9D9D9" w:themeFill="background1" w:themeFillShade="D9"/>
          </w:tcPr>
          <w:p w14:paraId="4791B9FD" w14:textId="759242F5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이유</w:t>
            </w:r>
          </w:p>
        </w:tc>
      </w:tr>
      <w:tr w:rsidR="00A94290" w14:paraId="5DB30CC9" w14:textId="77777777" w:rsidTr="009D5D9E">
        <w:tc>
          <w:tcPr>
            <w:tcW w:w="1292" w:type="dxa"/>
            <w:vAlign w:val="center"/>
          </w:tcPr>
          <w:p w14:paraId="5213205D" w14:textId="79D22B6C" w:rsidR="00A94290" w:rsidRPr="009D5D9E" w:rsidRDefault="00CF2458" w:rsidP="003737F4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9D5D9E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S</w:t>
            </w:r>
            <w:r w:rsidRPr="009D5D9E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FR-0200</w:t>
            </w:r>
          </w:p>
        </w:tc>
        <w:tc>
          <w:tcPr>
            <w:tcW w:w="1996" w:type="dxa"/>
            <w:vAlign w:val="center"/>
          </w:tcPr>
          <w:p w14:paraId="162B75B4" w14:textId="7178AB94" w:rsidR="00A94290" w:rsidRPr="00A94290" w:rsidRDefault="00D719D2" w:rsidP="003737F4">
            <w:pPr>
              <w:widowControl w:val="0"/>
              <w:jc w:val="center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결제 관리</w:t>
            </w:r>
          </w:p>
        </w:tc>
        <w:tc>
          <w:tcPr>
            <w:tcW w:w="6918" w:type="dxa"/>
          </w:tcPr>
          <w:p w14:paraId="42CD6BF2" w14:textId="6D871B8F" w:rsidR="003737F4" w:rsidRPr="003737F4" w:rsidRDefault="00A624B4" w:rsidP="00A94290">
            <w:pPr>
              <w:widowControl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패턴 적용에 집중하다 보니 우선순위를 정하게 되었고,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우선순위가 높은 기능부터 구현하다가 일정 관리에 지장이 생겨 구현하지 못하였다.</w:t>
            </w:r>
          </w:p>
        </w:tc>
      </w:tr>
      <w:tr w:rsidR="00A94290" w:rsidRPr="00FC2F66" w14:paraId="2100FEC4" w14:textId="77777777" w:rsidTr="009D5D9E">
        <w:tc>
          <w:tcPr>
            <w:tcW w:w="1292" w:type="dxa"/>
            <w:vAlign w:val="center"/>
          </w:tcPr>
          <w:p w14:paraId="38FE6E1C" w14:textId="2DCC643E" w:rsidR="00A94290" w:rsidRPr="009D5D9E" w:rsidRDefault="00260FCA" w:rsidP="003737F4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9D5D9E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S</w:t>
            </w:r>
            <w:r w:rsidRPr="009D5D9E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FR-0503</w:t>
            </w:r>
          </w:p>
        </w:tc>
        <w:tc>
          <w:tcPr>
            <w:tcW w:w="1996" w:type="dxa"/>
            <w:vAlign w:val="center"/>
          </w:tcPr>
          <w:p w14:paraId="28000860" w14:textId="655D28C5" w:rsidR="00A94290" w:rsidRPr="00A94290" w:rsidRDefault="00D719D2" w:rsidP="003737F4">
            <w:pPr>
              <w:widowControl w:val="0"/>
              <w:jc w:val="center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출퇴근 시간 관리</w:t>
            </w:r>
          </w:p>
        </w:tc>
        <w:tc>
          <w:tcPr>
            <w:tcW w:w="6918" w:type="dxa"/>
          </w:tcPr>
          <w:p w14:paraId="13D30204" w14:textId="43341674" w:rsidR="00A94290" w:rsidRPr="00A94290" w:rsidRDefault="008862BD" w:rsidP="00A94290">
            <w:pPr>
              <w:widowControl w:val="0"/>
              <w:jc w:val="both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출퇴근 시간을 </w:t>
            </w:r>
            <w:r w:rsidR="002703A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적용하면 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등록 시간에 맞게 직원이 출근 또는 퇴근 기능을 실행해야 하며,</w:t>
            </w:r>
            <w:r w:rsidR="00DC4A0A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이 과정에서 많은 </w:t>
            </w:r>
            <w:r w:rsidR="00671354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예측 비용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이 들어갈 것으로 판단되어 </w:t>
            </w:r>
            <w:r w:rsidR="00FC2F6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팀원과의 회의 끝에 </w:t>
            </w:r>
            <w:r w:rsidR="00444F28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구현에서 제외하기로 </w:t>
            </w:r>
            <w:r w:rsidR="00FC2F6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결정하였다.</w:t>
            </w:r>
          </w:p>
        </w:tc>
      </w:tr>
      <w:tr w:rsidR="0049074C" w:rsidRPr="00FC2F66" w14:paraId="592EEC7C" w14:textId="77777777" w:rsidTr="00E626B8">
        <w:tc>
          <w:tcPr>
            <w:tcW w:w="10206" w:type="dxa"/>
            <w:gridSpan w:val="3"/>
            <w:vAlign w:val="center"/>
          </w:tcPr>
          <w:p w14:paraId="3E1C27C8" w14:textId="7D6EE215" w:rsidR="0054419E" w:rsidRDefault="0054419E" w:rsidP="0049074C">
            <w:pPr>
              <w:widowControl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프로그램 요구사항이 자주 변경되는 것을 전제로 한 </w:t>
            </w:r>
            <w:r w:rsidR="00A378A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개발 계획이었기 때문에</w:t>
            </w:r>
            <w:r w:rsidR="00932BE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,</w:t>
            </w:r>
            <w:r w:rsidR="00932BE3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0C218F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변경에 강한 프로젝트 아키텍처를 구축하는데 </w:t>
            </w:r>
            <w:r w:rsidR="005F2D58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많은 시간을 할애했다.</w:t>
            </w:r>
            <w:r w:rsidR="00243413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D942C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따라</w:t>
            </w:r>
            <w:r w:rsidR="0024341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서 </w:t>
            </w:r>
            <w:r w:rsidR="008632DE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개발 목적에 </w:t>
            </w:r>
            <w:r w:rsidR="0024341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따라 </w:t>
            </w:r>
            <w:r w:rsidR="00AE2885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개발 </w:t>
            </w:r>
            <w:r w:rsidR="0024341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일정을 </w:t>
            </w:r>
            <w:r w:rsidR="00AE2885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조금 더 유연하게 </w:t>
            </w:r>
            <w:r w:rsidR="00D942C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할당했다</w:t>
            </w:r>
            <w:r w:rsidR="006743E4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면 프로젝트의 완성도가 더 높아</w:t>
            </w:r>
            <w:r w:rsidR="00D942C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졌을</w:t>
            </w:r>
            <w:r w:rsidR="00927959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 것으로 예상된다.</w:t>
            </w:r>
          </w:p>
        </w:tc>
      </w:tr>
    </w:tbl>
    <w:p w14:paraId="6A69525B" w14:textId="77777777" w:rsidR="006954F0" w:rsidRDefault="006954F0">
      <w:pPr>
        <w:rPr>
          <w:lang w:eastAsia="ko-KR"/>
        </w:rPr>
      </w:pPr>
    </w:p>
    <w:p w14:paraId="1EA35C3F" w14:textId="0F790312" w:rsidR="00824C4C" w:rsidRPr="00325D28" w:rsidRDefault="00824C4C" w:rsidP="00084878">
      <w:pPr>
        <w:spacing w:line="60" w:lineRule="auto"/>
        <w:jc w:val="both"/>
        <w:rPr>
          <w:rFonts w:ascii="맑은 고딕" w:eastAsia="맑은 고딕" w:hAnsi="맑은 고딕" w:cs="맑은 고딕"/>
          <w:lang w:eastAsia="ko-KR"/>
        </w:rPr>
        <w:sectPr w:rsidR="00824C4C" w:rsidRPr="00325D28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B003D1" w14:paraId="7490B646" w14:textId="77777777" w:rsidTr="00B003D1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99077FE" w14:textId="77777777" w:rsidR="00B003D1" w:rsidRPr="005C1A09" w:rsidRDefault="00B003D1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3.6</w:t>
            </w:r>
          </w:p>
        </w:tc>
        <w:tc>
          <w:tcPr>
            <w:tcW w:w="14373" w:type="dxa"/>
            <w:vAlign w:val="center"/>
          </w:tcPr>
          <w:p w14:paraId="36584D0D" w14:textId="218E86F3" w:rsidR="00B003D1" w:rsidRPr="005C1A09" w:rsidRDefault="00B003D1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COCOMO II</w:t>
            </w:r>
            <w:r w:rsidR="007E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</w:p>
        </w:tc>
      </w:tr>
    </w:tbl>
    <w:p w14:paraId="54351FE9" w14:textId="1CDD9EB4" w:rsidR="00F13DE3" w:rsidRPr="005F21A3" w:rsidRDefault="00B95E49" w:rsidP="004C20B3">
      <w:pPr>
        <w:pStyle w:val="ListParagraph"/>
        <w:numPr>
          <w:ilvl w:val="0"/>
          <w:numId w:val="16"/>
        </w:numPr>
        <w:autoSpaceDE w:val="0"/>
        <w:autoSpaceDN w:val="0"/>
        <w:spacing w:line="360" w:lineRule="exact"/>
        <w:ind w:leftChars="100" w:left="506" w:hanging="266"/>
        <w:rPr>
          <w:rFonts w:eastAsia="맑은 고딕"/>
          <w:b/>
          <w:bCs/>
          <w:lang w:eastAsia="ko-KR"/>
        </w:rPr>
      </w:pPr>
      <w:r w:rsidRPr="005F21A3">
        <w:rPr>
          <w:rFonts w:eastAsia="맑은 고딕" w:hint="eastAsia"/>
          <w:b/>
          <w:bCs/>
          <w:lang w:eastAsia="ko-KR"/>
        </w:rPr>
        <w:t>프로젝트에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사용될</w:t>
      </w:r>
      <w:r w:rsidRPr="005F21A3">
        <w:rPr>
          <w:rFonts w:eastAsia="맑은 고딕"/>
          <w:b/>
          <w:bCs/>
          <w:lang w:eastAsia="ko-KR"/>
        </w:rPr>
        <w:t xml:space="preserve"> </w:t>
      </w:r>
      <w:proofErr w:type="gramStart"/>
      <w:r w:rsidRPr="005F21A3">
        <w:rPr>
          <w:rFonts w:eastAsia="맑은 고딕" w:hint="eastAsia"/>
          <w:b/>
          <w:bCs/>
          <w:lang w:eastAsia="ko-KR"/>
        </w:rPr>
        <w:t>금액적</w:t>
      </w:r>
      <w:r w:rsidRPr="005F21A3">
        <w:rPr>
          <w:rFonts w:eastAsia="맑은 고딕"/>
          <w:b/>
          <w:bCs/>
          <w:lang w:eastAsia="ko-KR"/>
        </w:rPr>
        <w:t xml:space="preserve"> /</w:t>
      </w:r>
      <w:proofErr w:type="gramEnd"/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시간적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비용과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그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진행도를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나타낸다</w:t>
      </w:r>
    </w:p>
    <w:p w14:paraId="16C98E68" w14:textId="77777777" w:rsidR="008974EA" w:rsidRPr="00E65D2A" w:rsidRDefault="002D2C2F" w:rsidP="004C20B3">
      <w:pPr>
        <w:pStyle w:val="ListParagraph"/>
        <w:numPr>
          <w:ilvl w:val="1"/>
          <w:numId w:val="16"/>
        </w:numPr>
        <w:autoSpaceDE w:val="0"/>
        <w:autoSpaceDN w:val="0"/>
        <w:spacing w:line="360" w:lineRule="exact"/>
        <w:ind w:leftChars="0"/>
        <w:rPr>
          <w:rFonts w:eastAsia="맑은 고딕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C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OCOMO || 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방법에 의한 개발 비용 예측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(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간이 기능 </w:t>
      </w:r>
      <w:proofErr w:type="spellStart"/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점수법</w:t>
      </w:r>
      <w:proofErr w:type="spellEnd"/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 이용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(KOSA 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사업대가 산정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Excel File)</w:t>
      </w:r>
    </w:p>
    <w:p w14:paraId="6209A896" w14:textId="77777777" w:rsidR="008974EA" w:rsidRPr="00685666" w:rsidRDefault="008974EA" w:rsidP="000F1697">
      <w:pPr>
        <w:pStyle w:val="ListParagraph"/>
        <w:autoSpaceDE w:val="0"/>
        <w:autoSpaceDN w:val="0"/>
        <w:spacing w:line="360" w:lineRule="exact"/>
        <w:ind w:leftChars="0" w:left="692"/>
        <w:rPr>
          <w:rFonts w:eastAsia="맑은 고딕"/>
          <w:lang w:eastAsia="ko-KR"/>
        </w:rPr>
      </w:pPr>
    </w:p>
    <w:tbl>
      <w:tblPr>
        <w:tblW w:w="1548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8"/>
        <w:gridCol w:w="1619"/>
        <w:gridCol w:w="2382"/>
        <w:gridCol w:w="5470"/>
        <w:gridCol w:w="2102"/>
        <w:gridCol w:w="1269"/>
      </w:tblGrid>
      <w:tr w:rsidR="009E1D57" w:rsidRPr="00917EE6" w14:paraId="3C7C6BF3" w14:textId="77777777" w:rsidTr="00BC18F3">
        <w:trPr>
          <w:trHeight w:val="464"/>
        </w:trPr>
        <w:tc>
          <w:tcPr>
            <w:tcW w:w="15480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6A96B0B" w14:textId="3E3F519B" w:rsidR="009E1D57" w:rsidRPr="00917EE6" w:rsidRDefault="009E1D57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기능 점수 산정</w:t>
            </w:r>
          </w:p>
        </w:tc>
      </w:tr>
      <w:tr w:rsidR="009E1D57" w:rsidRPr="00917EE6" w14:paraId="28A1A735" w14:textId="77777777" w:rsidTr="00BC18F3">
        <w:trPr>
          <w:trHeight w:val="981"/>
        </w:trPr>
        <w:tc>
          <w:tcPr>
            <w:tcW w:w="1210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0286E72E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기능명</w:t>
            </w:r>
            <w:proofErr w:type="spellEnd"/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5F7926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데이터 및 트랜잭션</w:t>
            </w: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br/>
              <w:t>기능</w:t>
            </w:r>
          </w:p>
        </w:tc>
        <w:tc>
          <w:tcPr>
            <w:tcW w:w="126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B76B71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FP 산출</w:t>
            </w:r>
          </w:p>
        </w:tc>
      </w:tr>
      <w:tr w:rsidR="00772F64" w:rsidRPr="00917EE6" w14:paraId="7CEB7D20" w14:textId="77777777" w:rsidTr="00BC18F3">
        <w:trPr>
          <w:trHeight w:val="464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986CA7" w14:textId="36525AB1" w:rsidR="00E65D2A" w:rsidRPr="00BC18F3" w:rsidRDefault="00E65D2A" w:rsidP="0018625E">
            <w:pPr>
              <w:pStyle w:val="ListParagraph"/>
              <w:numPr>
                <w:ilvl w:val="0"/>
                <w:numId w:val="38"/>
              </w:numPr>
              <w:autoSpaceDE w:val="0"/>
              <w:autoSpaceDN w:val="0"/>
              <w:ind w:leftChars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어플리케이션</w:t>
            </w:r>
            <w:r w:rsidR="00BC18F3"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명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8D18AF" w14:textId="77777777" w:rsidR="00E65D2A" w:rsidRPr="00917EE6" w:rsidRDefault="00E65D2A" w:rsidP="0018625E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②세부 업무명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F8DF7E" w14:textId="1051E804" w:rsidR="00E65D2A" w:rsidRPr="00917EE6" w:rsidRDefault="00E65D2A" w:rsidP="0018625E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③단위</w:t>
            </w:r>
            <w:r w:rsid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프로세스명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A2D086" w14:textId="77777777" w:rsidR="00E65D2A" w:rsidRPr="00917EE6" w:rsidRDefault="00E65D2A" w:rsidP="0018625E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단위프로세스 설명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265FCC" w14:textId="77777777" w:rsidR="00E65D2A" w:rsidRPr="00917EE6" w:rsidRDefault="00E65D2A" w:rsidP="0018625E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④FP유형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35FB03" w14:textId="77777777" w:rsidR="00E65D2A" w:rsidRPr="00917EE6" w:rsidRDefault="00E65D2A" w:rsidP="0018625E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⑤가중치</w:t>
            </w:r>
          </w:p>
        </w:tc>
      </w:tr>
      <w:tr w:rsidR="009E1D57" w:rsidRPr="00917EE6" w14:paraId="21E7F5E2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291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02F2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D5A4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등록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E678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주문을 입력/취소한다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7B125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00383E7" w14:textId="1E3B257A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0395CB7B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0A51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A175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D6A2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홀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FB7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홀에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1EA2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09FF564" w14:textId="10C5DBE8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1D93B8EE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BF27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B5B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427C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배달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083D" w14:textId="698AF15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</w:t>
            </w:r>
            <w:r w:rsidR="00BC18F3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배달에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F669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0F9E359" w14:textId="28C121AB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77296EA9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A560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528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41F8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포장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9E012" w14:textId="12598BB9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</w:t>
            </w:r>
            <w:r w:rsidR="00BC18F3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포장에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5F99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3240039" w14:textId="616F550E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459CF1D0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3D7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D994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E289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주문서 출력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7DCA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주문서를 출력한다.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7FA09" w14:textId="22D5016A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88FF452" w14:textId="486F51D5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148A1419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5948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EC77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1FA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7554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 리스트를 출력한다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FD41F" w14:textId="0CA1FFBD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6973BE" w14:textId="1EA78A8D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7087C74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1AEEB" w14:textId="7D3ABC0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102AD0" w14:textId="514B8B4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7454E" w14:textId="5A2B8BB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메뉴 등록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3A8FB6" w14:textId="539CED83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메뉴를 추가/수정/삭제한다.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A812CF" w14:textId="46508D3C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8E652EF" w14:textId="1B471E0D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546DF3E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9B61FB" w14:textId="125897B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0AACFB" w14:textId="6BC1FE4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AE801" w14:textId="0C44FB1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기간 별 매출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371DD" w14:textId="4D610FE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연간/월간/주간 매출을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F3FCBB" w14:textId="1FABB80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F337CC8" w14:textId="19BFDDB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167387A1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F3E83" w14:textId="70A9113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E247E" w14:textId="2106481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AEE2F" w14:textId="0909785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방식 별 매출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605705" w14:textId="4B5AB2D1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카드/현금/상품권 매출을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F71B67" w14:textId="718AD68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0E32E4A" w14:textId="7654509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30F69E7F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6EE8C" w14:textId="1BA43AAC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A6081" w14:textId="066BAA8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750110" w14:textId="6B79F94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잔액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6B899" w14:textId="415CD26A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잔액을 조회한다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D4B41B" w14:textId="2100FA3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80E2036" w14:textId="3D8BAAF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7F11DC64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2B47AE" w14:textId="43828504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lastRenderedPageBreak/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99403" w14:textId="1938227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5FFA9A" w14:textId="1990029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현금 관리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1DC10B" w14:textId="44BFDA8E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현금을 추가/제거한다.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3798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BDAAC54" w14:textId="4843F81C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5AF938B0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40F7C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E70E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ED0449" w14:textId="746F0D5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상품권 관리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A463A" w14:textId="635FD3D1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상품권을 추가/제거한다.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F4F383" w14:textId="6E4DD3A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22EDDA2" w14:textId="3ABDF95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7BACAA95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0918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CC85A" w14:textId="78266EEA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F27BE" w14:textId="757A078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49863" w14:textId="657EF3D8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사장은 </w:t>
            </w:r>
            <w:r w:rsidR="00FF002D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리스트를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76EB4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B2BD590" w14:textId="463D1251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20751805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191BF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22301" w14:textId="04DA7D4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59C28" w14:textId="4D04974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14663F" w14:textId="442C8F7B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직원을 추가/변경/제거한다.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A3762B" w14:textId="7C8931DA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8F9566B" w14:textId="364A860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14D01526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2746CA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D39E75" w14:textId="295C8AEF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72B7A1" w14:textId="5E4AB46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출퇴근 시간</w:t>
            </w:r>
            <w:r w:rsidR="00E65D2A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FBA67B" w14:textId="72F71154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직원의 출퇴근 시간을 설정/변경한다.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E946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300E7F9" w14:textId="6F06BFDF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017506CC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C8168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58DC4" w14:textId="294E029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EC65AD" w14:textId="30C6430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근퇴</w:t>
            </w:r>
            <w:proofErr w:type="spellEnd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59702" w14:textId="410569A3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직원은 자신의 </w:t>
            </w: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근퇴를</w:t>
            </w:r>
            <w:proofErr w:type="spellEnd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조회한다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7EF68E" w14:textId="07B257C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FC55C5B" w14:textId="5FDD29C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7DD7CDC8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927DC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00193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95846" w14:textId="06F42B22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직원 </w:t>
            </w:r>
            <w:proofErr w:type="spellStart"/>
            <w:r w:rsidR="00FF002D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근퇴</w:t>
            </w:r>
            <w:proofErr w:type="spellEnd"/>
            <w:r w:rsidR="00FF002D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변경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3C6E4A" w14:textId="60277252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직원은 출근/퇴근을 변경한다.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5FE646" w14:textId="64598BC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E11D9A8" w14:textId="5A534E6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7E1305F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FE63F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F0EA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F29894" w14:textId="0C57ADE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총 월급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43352" w14:textId="1AB7C66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모든 직원의 월급을 조회한다.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1843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DF91681" w14:textId="0DD2732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68347D67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09A0BA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7CED9" w14:textId="3B3A4C1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테이블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7150D" w14:textId="46858F7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테이블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72BC" w14:textId="0CDE30F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테이블을 조회한다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1560F" w14:textId="4309079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D9F6D63" w14:textId="4C74E480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410EF8AE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BBDC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proofErr w:type="spellStart"/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  <w:proofErr w:type="spellEnd"/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D0BBB" w14:textId="28DF321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테이블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7EFDB" w14:textId="15909E4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테이블 별 주문 관리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98631" w14:textId="6813E28D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직원은 테이블에 주문을 적용한다.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4DD348" w14:textId="5DE72B3D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8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8AF1D98" w14:textId="0872B23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</w:tbl>
    <w:p w14:paraId="05A77E69" w14:textId="77777777" w:rsidR="00FA0F35" w:rsidRDefault="00FA0F35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tbl>
      <w:tblPr>
        <w:tblStyle w:val="TableGrid"/>
        <w:tblpPr w:leftFromText="142" w:rightFromText="142" w:horzAnchor="margin" w:tblpY="502"/>
        <w:tblW w:w="0" w:type="auto"/>
        <w:tblLook w:val="04A0" w:firstRow="1" w:lastRow="0" w:firstColumn="1" w:lastColumn="0" w:noHBand="0" w:noVBand="1"/>
      </w:tblPr>
      <w:tblGrid>
        <w:gridCol w:w="3579"/>
        <w:gridCol w:w="11725"/>
      </w:tblGrid>
      <w:tr w:rsidR="003D3F40" w14:paraId="1E296951" w14:textId="77777777" w:rsidTr="007E310C">
        <w:trPr>
          <w:trHeight w:val="510"/>
        </w:trPr>
        <w:tc>
          <w:tcPr>
            <w:tcW w:w="15304" w:type="dxa"/>
            <w:gridSpan w:val="2"/>
            <w:shd w:val="clear" w:color="auto" w:fill="D9D9D9" w:themeFill="background1" w:themeFillShade="D9"/>
            <w:vAlign w:val="center"/>
          </w:tcPr>
          <w:p w14:paraId="51D61D28" w14:textId="77777777" w:rsidR="003D3F40" w:rsidRPr="007E310C" w:rsidRDefault="00E0066C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lastRenderedPageBreak/>
              <w:t>트랜잭션 기능 점수 계산</w:t>
            </w:r>
          </w:p>
        </w:tc>
      </w:tr>
      <w:tr w:rsidR="003D3F40" w14:paraId="53F48FF3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35B9FD7A" w14:textId="77777777" w:rsidR="003D3F4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I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LF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0530A0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Internal Logical File</w:t>
            </w:r>
            <w:r w:rsidR="00C862B1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="00C862B1"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내부 논리 파일)</w:t>
            </w:r>
          </w:p>
        </w:tc>
        <w:tc>
          <w:tcPr>
            <w:tcW w:w="11725" w:type="dxa"/>
            <w:vAlign w:val="center"/>
          </w:tcPr>
          <w:p w14:paraId="3B3DFBE0" w14:textId="77777777" w:rsidR="003D3F40" w:rsidRDefault="00107B1A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사용자가 등록/수정/삭제/조회를 하기 위한 대상으로,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="00B05C0C">
              <w:rPr>
                <w:rFonts w:ascii="맑은 고딕" w:eastAsia="맑은 고딕" w:hAnsi="맑은 고딕" w:hint="eastAsia"/>
                <w:sz w:val="20"/>
                <w:lang w:eastAsia="ko-KR"/>
              </w:rPr>
              <w:t>해당 프로젝트에는 사용되지 않는다.</w:t>
            </w:r>
          </w:p>
        </w:tc>
      </w:tr>
      <w:tr w:rsidR="00DC09E0" w14:paraId="7DED4AE4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6843335E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IF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0530A0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Interface File</w:t>
            </w:r>
            <w:r w:rsidR="0039708C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="00C862B1"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연계 파일)</w:t>
            </w:r>
          </w:p>
        </w:tc>
        <w:tc>
          <w:tcPr>
            <w:tcW w:w="11725" w:type="dxa"/>
            <w:vAlign w:val="center"/>
          </w:tcPr>
          <w:p w14:paraId="75169209" w14:textId="77777777" w:rsidR="00DC09E0" w:rsidRDefault="00986516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측정 대상 애플리케이션에서 참조만 하고 다른 애플리케이션에서는 유지되는 파일로,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해당 프로젝트에는 사용되지 않는다.</w:t>
            </w:r>
          </w:p>
        </w:tc>
      </w:tr>
      <w:tr w:rsidR="00DC09E0" w14:paraId="1EC43C38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135F1520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I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Input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입력)</w:t>
            </w:r>
          </w:p>
        </w:tc>
        <w:tc>
          <w:tcPr>
            <w:tcW w:w="11725" w:type="dxa"/>
            <w:vAlign w:val="center"/>
          </w:tcPr>
          <w:p w14:paraId="41BA2FB0" w14:textId="77777777" w:rsidR="00DC09E0" w:rsidRDefault="00FF58AA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데이터베이스에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데이터를 등록/수정/삭제하는 것으로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‘</w:t>
            </w:r>
            <w:r w:rsidR="00E94BA2">
              <w:rPr>
                <w:rFonts w:ascii="맑은 고딕" w:eastAsia="맑은 고딕" w:hAnsi="맑은 고딕" w:hint="eastAsia"/>
                <w:sz w:val="20"/>
                <w:lang w:eastAsia="ko-KR"/>
              </w:rPr>
              <w:t>주문 등록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F47C7C">
              <w:rPr>
                <w:rFonts w:ascii="맑은 고딕" w:eastAsia="맑은 고딕" w:hAnsi="맑은 고딕" w:hint="eastAsia"/>
                <w:sz w:val="20"/>
                <w:lang w:eastAsia="ko-KR"/>
              </w:rPr>
              <w:t>카드 결제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’</w:t>
            </w:r>
            <w:r w:rsidR="00CF6FF9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="00CF6FF9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  <w:tr w:rsidR="00DC09E0" w14:paraId="0F21F6AE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6946FC8B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O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Output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출력)</w:t>
            </w:r>
          </w:p>
        </w:tc>
        <w:tc>
          <w:tcPr>
            <w:tcW w:w="11725" w:type="dxa"/>
            <w:vAlign w:val="center"/>
          </w:tcPr>
          <w:p w14:paraId="63535648" w14:textId="77777777" w:rsidR="00DC09E0" w:rsidRDefault="00262916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계산하는 로직을 거쳐 사용자에게 보여주는 기능으로 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‘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매출 조회</w:t>
            </w:r>
            <w:r w:rsidR="00015095"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영수증 출력</w:t>
            </w:r>
            <w:r w:rsidR="00015095">
              <w:rPr>
                <w:rFonts w:ascii="맑은 고딕" w:eastAsia="맑은 고딕" w:hAnsi="맑은 고딕"/>
                <w:sz w:val="20"/>
                <w:lang w:eastAsia="ko-KR"/>
              </w:rPr>
              <w:t xml:space="preserve">’ 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  <w:tr w:rsidR="00DC09E0" w14:paraId="61D9558B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2501219E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Q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 xml:space="preserve">External </w:t>
            </w:r>
            <w:proofErr w:type="spellStart"/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inQuiry</w:t>
            </w:r>
            <w:proofErr w:type="spellEnd"/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조회)</w:t>
            </w:r>
          </w:p>
        </w:tc>
        <w:tc>
          <w:tcPr>
            <w:tcW w:w="11725" w:type="dxa"/>
            <w:vAlign w:val="center"/>
          </w:tcPr>
          <w:p w14:paraId="37736AEA" w14:textId="77777777" w:rsidR="00DC09E0" w:rsidRDefault="00FA00B5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단순히 데이터나 제어 정보를 사용자에게 제공하는 것으로 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‘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직원 등록</w:t>
            </w:r>
            <w:r w:rsidR="00F17764"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테이블 조회</w:t>
            </w:r>
            <w:r w:rsidR="00F17764">
              <w:rPr>
                <w:rFonts w:ascii="맑은 고딕" w:eastAsia="맑은 고딕" w:hAnsi="맑은 고딕"/>
                <w:sz w:val="20"/>
                <w:lang w:eastAsia="ko-KR"/>
              </w:rPr>
              <w:t xml:space="preserve">’ 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</w:tbl>
    <w:p w14:paraId="497D6F49" w14:textId="77777777" w:rsidR="00FA0F35" w:rsidRPr="00FA0F35" w:rsidRDefault="00FA0F35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18C89401" w14:textId="77777777" w:rsidR="003A2E32" w:rsidRDefault="003A2E32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2324B23A" w14:textId="77777777" w:rsidR="007E310C" w:rsidRDefault="007E310C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tbl>
      <w:tblPr>
        <w:tblpPr w:leftFromText="142" w:rightFromText="142" w:vertAnchor="text" w:horzAnchor="margin" w:tblpXSpec="center" w:tblpY="832"/>
        <w:tblW w:w="1044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20"/>
        <w:gridCol w:w="1160"/>
        <w:gridCol w:w="1160"/>
        <w:gridCol w:w="1160"/>
        <w:gridCol w:w="1160"/>
        <w:gridCol w:w="1160"/>
        <w:gridCol w:w="3320"/>
      </w:tblGrid>
      <w:tr w:rsidR="000C037C" w:rsidRPr="0007338D" w14:paraId="09DDFD1C" w14:textId="77777777" w:rsidTr="000C037C">
        <w:trPr>
          <w:trHeight w:val="20"/>
        </w:trPr>
        <w:tc>
          <w:tcPr>
            <w:tcW w:w="10440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center"/>
          </w:tcPr>
          <w:p w14:paraId="79DF62CB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보정 계수 산정</w:t>
            </w:r>
          </w:p>
        </w:tc>
      </w:tr>
      <w:tr w:rsidR="000C037C" w:rsidRPr="0007338D" w14:paraId="74B394C9" w14:textId="77777777" w:rsidTr="000C037C">
        <w:trPr>
          <w:trHeight w:val="737"/>
        </w:trPr>
        <w:tc>
          <w:tcPr>
            <w:tcW w:w="1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443DC49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구분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A66B07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ILF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08BA35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EIF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804F9BE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EI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1EDEB6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EO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F6BBDBB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EQ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35A9283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계</w:t>
            </w:r>
          </w:p>
        </w:tc>
      </w:tr>
      <w:tr w:rsidR="000C037C" w:rsidRPr="0007338D" w14:paraId="72C17190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FE41F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proofErr w:type="spellStart"/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기능수</w:t>
            </w:r>
            <w:proofErr w:type="spellEnd"/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F51E8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5E03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6600B" w14:textId="4F982335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7F3EDE" w14:textId="783DDF88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B9F52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4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BCA01" w14:textId="40EDCB06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  <w:t>19</w:t>
            </w:r>
          </w:p>
        </w:tc>
      </w:tr>
      <w:tr w:rsidR="000C037C" w:rsidRPr="0007338D" w14:paraId="063E0B34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E8785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기능점수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1A38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A4976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E3D3" w14:textId="6445FFD3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2.0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0D2B9" w14:textId="0E7D59D2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6.4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0B81C" w14:textId="7CACE677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5.6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93C6C9" w14:textId="699980C4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  <w:t>84.0</w:t>
            </w:r>
          </w:p>
        </w:tc>
      </w:tr>
      <w:tr w:rsidR="000C037C" w:rsidRPr="0007338D" w14:paraId="243DF0BC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078E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비중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9D894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6903E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85246" w14:textId="71A586B5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8%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9004E" w14:textId="6033B281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4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3%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D5EA5" w14:textId="1B2E1502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9%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F49D28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100%</w:t>
            </w:r>
          </w:p>
        </w:tc>
      </w:tr>
    </w:tbl>
    <w:p w14:paraId="7243F8A5" w14:textId="77777777" w:rsidR="007E310C" w:rsidRPr="007E3405" w:rsidRDefault="007E310C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7182604D" w14:textId="1ECE1010" w:rsidR="00685666" w:rsidRPr="00685666" w:rsidRDefault="00685666" w:rsidP="000F1697">
      <w:pPr>
        <w:autoSpaceDE w:val="0"/>
        <w:autoSpaceDN w:val="0"/>
        <w:spacing w:line="360" w:lineRule="exact"/>
        <w:rPr>
          <w:rFonts w:eastAsia="맑은 고딕"/>
          <w:lang w:eastAsia="ko-KR"/>
        </w:rPr>
        <w:sectPr w:rsidR="00685666" w:rsidRPr="00685666" w:rsidSect="00B003D1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A1057F" w14:paraId="0B97B279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71561D00" w14:textId="49BF1EC6" w:rsidR="00A1057F" w:rsidRPr="005C1A09" w:rsidRDefault="00A1057F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77E6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781" w:type="dxa"/>
            <w:vAlign w:val="center"/>
          </w:tcPr>
          <w:p w14:paraId="0FA36CF5" w14:textId="4F16C3AD" w:rsidR="00A1057F" w:rsidRPr="005C1A09" w:rsidRDefault="00EB45F7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표준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및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절차</w:t>
            </w:r>
          </w:p>
        </w:tc>
      </w:tr>
    </w:tbl>
    <w:p w14:paraId="55A679AA" w14:textId="77777777" w:rsidR="00A1057F" w:rsidRDefault="00A1057F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A1057F" w14:paraId="5485512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6E9640F4" w14:textId="3180D851" w:rsidR="00A1057F" w:rsidRPr="005C1A09" w:rsidRDefault="00E77E6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  <w:r w:rsidR="00A1057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1546B473" w14:textId="22EA4760" w:rsidR="00A1057F" w:rsidRPr="005C1A09" w:rsidRDefault="000421F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0421F5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Pr="000421F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0421F5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방법론</w:t>
            </w:r>
          </w:p>
        </w:tc>
      </w:tr>
    </w:tbl>
    <w:p w14:paraId="198739E9" w14:textId="77777777" w:rsidR="00A1057F" w:rsidRDefault="00A1057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177"/>
      </w:tblGrid>
      <w:tr w:rsidR="000D6CC5" w14:paraId="1052D73F" w14:textId="77777777" w:rsidTr="007E7F0F">
        <w:tc>
          <w:tcPr>
            <w:tcW w:w="10177" w:type="dxa"/>
            <w:shd w:val="clear" w:color="auto" w:fill="D9D9D9" w:themeFill="background1" w:themeFillShade="D9"/>
            <w:vAlign w:val="center"/>
          </w:tcPr>
          <w:p w14:paraId="53737B6D" w14:textId="27037630" w:rsidR="000D6CC5" w:rsidRPr="00724ACC" w:rsidRDefault="00F03B0A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소프트웨어</w:t>
            </w:r>
            <w:r w:rsidRPr="00F03B0A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F03B0A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생명주기</w:t>
            </w:r>
          </w:p>
        </w:tc>
      </w:tr>
      <w:tr w:rsidR="000D6CC5" w14:paraId="584C56E4" w14:textId="77777777" w:rsidTr="007E7F0F">
        <w:tc>
          <w:tcPr>
            <w:tcW w:w="10177" w:type="dxa"/>
            <w:shd w:val="clear" w:color="auto" w:fill="auto"/>
            <w:vAlign w:val="center"/>
          </w:tcPr>
          <w:p w14:paraId="64457953" w14:textId="77A3881C" w:rsidR="000D6CC5" w:rsidRPr="00724ACC" w:rsidRDefault="00A00014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BC77D91" wp14:editId="1338F32A">
                  <wp:extent cx="6254750" cy="322595"/>
                  <wp:effectExtent l="0" t="0" r="0" b="127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7154" cy="322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411" w14:paraId="146DCBD6" w14:textId="77777777" w:rsidTr="007E7F0F">
        <w:tc>
          <w:tcPr>
            <w:tcW w:w="10177" w:type="dxa"/>
            <w:shd w:val="clear" w:color="auto" w:fill="D9D9D9" w:themeFill="background1" w:themeFillShade="D9"/>
            <w:vAlign w:val="center"/>
          </w:tcPr>
          <w:p w14:paraId="29895425" w14:textId="6D9F2914" w:rsidR="003D1411" w:rsidRPr="00724ACC" w:rsidRDefault="002F16A2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24AC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진화적 프로세스 모델</w:t>
            </w:r>
          </w:p>
        </w:tc>
      </w:tr>
      <w:tr w:rsidR="003D1411" w14:paraId="2FFA4F60" w14:textId="77777777" w:rsidTr="007E7F0F">
        <w:tc>
          <w:tcPr>
            <w:tcW w:w="10177" w:type="dxa"/>
            <w:vAlign w:val="center"/>
          </w:tcPr>
          <w:p w14:paraId="533193A7" w14:textId="178FBCC1" w:rsidR="003D1411" w:rsidRDefault="009C2520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92FB7B4" wp14:editId="3652CE1C">
                  <wp:extent cx="6184900" cy="1466401"/>
                  <wp:effectExtent l="0" t="0" r="6350" b="6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64" cy="1467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486DF" w14:textId="43753556" w:rsidR="00467C90" w:rsidRDefault="00467C9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467C90" w14:paraId="297CA2F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179C6D6F" w14:textId="1291F132" w:rsidR="00467C90" w:rsidRPr="005C1A09" w:rsidRDefault="00467C9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77E6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781" w:type="dxa"/>
            <w:vAlign w:val="center"/>
          </w:tcPr>
          <w:p w14:paraId="671EF3D2" w14:textId="37145E65" w:rsidR="00467C90" w:rsidRPr="005C1A09" w:rsidRDefault="00A6083E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시스템 설명</w:t>
            </w:r>
          </w:p>
        </w:tc>
      </w:tr>
    </w:tbl>
    <w:p w14:paraId="2D8557B1" w14:textId="77777777" w:rsidR="00467C90" w:rsidRDefault="00467C9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467C90" w14:paraId="168E62EB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6F81F957" w14:textId="454236BD" w:rsidR="00467C90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467C9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684768DA" w14:textId="228D6136" w:rsidR="00467C90" w:rsidRPr="005C1A09" w:rsidRDefault="00FB0A6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적용 패턴</w:t>
            </w:r>
          </w:p>
        </w:tc>
      </w:tr>
    </w:tbl>
    <w:p w14:paraId="6F757E2D" w14:textId="77777777" w:rsidR="00467C90" w:rsidRDefault="00467C90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79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984"/>
        <w:gridCol w:w="3402"/>
        <w:gridCol w:w="4678"/>
      </w:tblGrid>
      <w:tr w:rsidR="007B5BC2" w14:paraId="6795E6FC" w14:textId="77777777" w:rsidTr="00E3006E">
        <w:tc>
          <w:tcPr>
            <w:tcW w:w="1984" w:type="dxa"/>
            <w:shd w:val="clear" w:color="auto" w:fill="D9D9D9" w:themeFill="background1" w:themeFillShade="D9"/>
          </w:tcPr>
          <w:p w14:paraId="35771943" w14:textId="3ED64C8A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I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7B6773C" w14:textId="7C83FA73" w:rsidR="007B5BC2" w:rsidRPr="00703056" w:rsidRDefault="00BF7B06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주요 </w:t>
            </w:r>
            <w:r w:rsidR="007B5BC2"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3510FBBA" w14:textId="05E00A68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적용 패턴</w:t>
            </w:r>
          </w:p>
        </w:tc>
      </w:tr>
      <w:tr w:rsidR="007B5BC2" w14:paraId="358DD9F3" w14:textId="77777777" w:rsidTr="00E3006E">
        <w:tc>
          <w:tcPr>
            <w:tcW w:w="1984" w:type="dxa"/>
          </w:tcPr>
          <w:p w14:paraId="7CCB3845" w14:textId="6FC747DF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FR-0100</w:t>
            </w:r>
          </w:p>
        </w:tc>
        <w:tc>
          <w:tcPr>
            <w:tcW w:w="3402" w:type="dxa"/>
          </w:tcPr>
          <w:p w14:paraId="5E9802AA" w14:textId="636D3D03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4678" w:type="dxa"/>
          </w:tcPr>
          <w:p w14:paraId="1B3AB065" w14:textId="70091D03" w:rsidR="007B5BC2" w:rsidRDefault="00543060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54306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trategy pattern</w:t>
            </w:r>
          </w:p>
        </w:tc>
      </w:tr>
      <w:tr w:rsidR="007B5BC2" w14:paraId="3D6B7B39" w14:textId="77777777" w:rsidTr="00E3006E">
        <w:tc>
          <w:tcPr>
            <w:tcW w:w="1984" w:type="dxa"/>
          </w:tcPr>
          <w:p w14:paraId="1C8C7E38" w14:textId="2B403B60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46421208" w14:textId="27515F6B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4678" w:type="dxa"/>
          </w:tcPr>
          <w:p w14:paraId="54D2FE1D" w14:textId="3385FA6A" w:rsidR="007B5BC2" w:rsidRDefault="00C20C4D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O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bserver pattern</w:t>
            </w:r>
          </w:p>
        </w:tc>
      </w:tr>
      <w:tr w:rsidR="007B5BC2" w14:paraId="33C57D2E" w14:textId="77777777" w:rsidTr="00E3006E">
        <w:tc>
          <w:tcPr>
            <w:tcW w:w="1984" w:type="dxa"/>
          </w:tcPr>
          <w:p w14:paraId="5F6307A2" w14:textId="656DF797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4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24323F07" w14:textId="242B0383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4678" w:type="dxa"/>
          </w:tcPr>
          <w:p w14:paraId="7528A817" w14:textId="40CC9017" w:rsidR="007B5BC2" w:rsidRDefault="00C20C4D" w:rsidP="007B5BC2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Decorator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pattern</w:t>
            </w:r>
          </w:p>
        </w:tc>
      </w:tr>
      <w:tr w:rsidR="007B5BC2" w14:paraId="28A12346" w14:textId="77777777" w:rsidTr="00E3006E">
        <w:tc>
          <w:tcPr>
            <w:tcW w:w="1984" w:type="dxa"/>
          </w:tcPr>
          <w:p w14:paraId="3A602D3F" w14:textId="58F806E4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5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27E6780C" w14:textId="620934C8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4678" w:type="dxa"/>
          </w:tcPr>
          <w:p w14:paraId="16B49412" w14:textId="3CD82CA1" w:rsidR="007B5BC2" w:rsidRDefault="00C20C4D" w:rsidP="007B5BC2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F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actory pattern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="0013009A" w:rsidRPr="0013009A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Command pattern</w:t>
            </w:r>
          </w:p>
        </w:tc>
      </w:tr>
    </w:tbl>
    <w:p w14:paraId="1286BB6D" w14:textId="77777777" w:rsidR="00AF7245" w:rsidRDefault="00AF724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2B166F" w14:paraId="47CAAC3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772605C" w14:textId="232C7A07" w:rsidR="002B166F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2B166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736E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54" w:type="dxa"/>
            <w:vAlign w:val="center"/>
          </w:tcPr>
          <w:p w14:paraId="79E7AC52" w14:textId="15C547C0" w:rsidR="002B166F" w:rsidRPr="005C1A09" w:rsidRDefault="004A50F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주문 관리</w:t>
            </w:r>
          </w:p>
        </w:tc>
      </w:tr>
    </w:tbl>
    <w:p w14:paraId="21FB59CB" w14:textId="77777777" w:rsidR="00E46F8E" w:rsidRDefault="00E46F8E" w:rsidP="000F1697">
      <w:pPr>
        <w:pStyle w:val="ListParagraph"/>
        <w:widowControl w:val="0"/>
        <w:autoSpaceDE w:val="0"/>
        <w:autoSpaceDN w:val="0"/>
        <w:spacing w:line="240" w:lineRule="auto"/>
        <w:ind w:leftChars="0" w:left="240"/>
        <w:rPr>
          <w:rFonts w:ascii="맑은 고딕" w:eastAsia="맑은 고딕" w:hAnsi="맑은 고딕"/>
          <w:color w:val="000000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FD7F85" w14:paraId="53B4BA3B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13D874E2" w14:textId="2B77E109" w:rsidR="00FD7F85" w:rsidRPr="001F0607" w:rsidRDefault="00FD7F85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208B92C" w14:textId="008C2881" w:rsidR="00FD7F85" w:rsidRDefault="00FD7F85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스트레티지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3427F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Strategy 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FD7F85" w14:paraId="31B44E05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7593CFA" w14:textId="7DA85CAF" w:rsidR="00FD7F85" w:rsidRPr="001F0607" w:rsidRDefault="00FD7F85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158530F8" w14:textId="7E598770" w:rsidR="00FD7F85" w:rsidRPr="00FD7F85" w:rsidRDefault="00FD7F85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않는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(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과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(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서빙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을</w:t>
            </w:r>
            <w:r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분리한다</w:t>
            </w:r>
          </w:p>
        </w:tc>
      </w:tr>
      <w:tr w:rsidR="002840CE" w14:paraId="3F97A659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04DFD861" w14:textId="439580AC" w:rsidR="002840CE" w:rsidRPr="001F0607" w:rsidRDefault="002840CE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1A7CC4D4" w14:textId="3E0AFC49" w:rsidR="002840CE" w:rsidRPr="00FD7F85" w:rsidRDefault="00404D37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손님이 주문을 진행할 때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않는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인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="0076425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="0076425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인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서빙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으로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분리된다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.</w:t>
            </w:r>
            <w:r w:rsidR="00764252">
              <w:rPr>
                <w:rFonts w:eastAsia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이에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따라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관리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기능을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스트레티지</w:t>
            </w:r>
            <w:proofErr w:type="spellEnd"/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패턴으로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적용하였다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  <w:tr w:rsidR="00FD7F85" w14:paraId="066CB0BF" w14:textId="77777777" w:rsidTr="008F5153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493EB9DA" w14:textId="1ABC03F6" w:rsidR="00FD7F85" w:rsidRPr="001F0607" w:rsidRDefault="00FD7F85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FD7F85" w14:paraId="10180CA3" w14:textId="77777777" w:rsidTr="00360383">
        <w:trPr>
          <w:trHeight w:val="2721"/>
        </w:trPr>
        <w:tc>
          <w:tcPr>
            <w:tcW w:w="10216" w:type="dxa"/>
            <w:gridSpan w:val="2"/>
            <w:tcBorders>
              <w:bottom w:val="single" w:sz="4" w:space="0" w:color="auto"/>
            </w:tcBorders>
            <w:vAlign w:val="center"/>
          </w:tcPr>
          <w:p w14:paraId="31C0D92C" w14:textId="0180D47A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</w:t>
            </w:r>
            <w:r w:rsidRPr="00FD7F85">
              <w:rPr>
                <w:rFonts w:ascii="맑은 고딕" w:eastAsia="맑은 고딕" w:hAnsi="맑은 고딕" w:cs="맑은 고딕" w:hint="eastAsia"/>
                <w:b/>
                <w:bCs/>
                <w:color w:val="000000"/>
                <w:kern w:val="2"/>
                <w:sz w:val="20"/>
                <w:szCs w:val="20"/>
                <w:lang w:eastAsia="ko-KR"/>
              </w:rPr>
              <w:t>문을 받을 때의 방식이 달라진다</w:t>
            </w:r>
            <w:r w:rsidRPr="005D6BEB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5D6BEB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OrderType</w:t>
            </w:r>
            <w:proofErr w:type="spellEnd"/>
            <w:r w:rsidRPr="005D6BEB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4E58360A" w14:textId="77777777" w:rsidR="00FD7F85" w:rsidRPr="00FD7F85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3" w:hanging="403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전화(Call), 어플(App), 방문(Visit)</w:t>
            </w:r>
          </w:p>
          <w:p w14:paraId="291DFB4B" w14:textId="06EE5B6B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조리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완료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방식이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달라진다</w:t>
            </w:r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ServeType</w:t>
            </w:r>
            <w:proofErr w:type="spellEnd"/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7E3E4808" w14:textId="77777777" w:rsidR="00FD7F85" w:rsidRPr="00FD7F85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홀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(Dining),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배달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Deilvery</w:t>
            </w:r>
            <w:proofErr w:type="spellEnd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포장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TakeOut</w:t>
            </w:r>
            <w:proofErr w:type="spellEnd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365E484D" w14:textId="09E34EB2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방식에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맞는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클래스를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생성한다</w:t>
            </w:r>
            <w:r w:rsidR="00D11851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Order)</w:t>
            </w:r>
          </w:p>
          <w:p w14:paraId="5A08934E" w14:textId="77777777" w:rsidR="00FD7F85" w:rsidRPr="00FD7F85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배달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받을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때의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방식에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따라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서빙의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추가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변경한다</w:t>
            </w:r>
          </w:p>
          <w:p w14:paraId="3626F880" w14:textId="7FEB3FB4" w:rsidR="00FD7F85" w:rsidRPr="001F0607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전화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CallOrder</w:t>
            </w:r>
            <w:proofErr w:type="spellEnd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어플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AppOrder</w:t>
            </w:r>
            <w:proofErr w:type="spellEnd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방문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VisitOrder</w:t>
            </w:r>
            <w:proofErr w:type="spellEnd"/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</w:tc>
      </w:tr>
      <w:tr w:rsidR="00FD7F85" w14:paraId="58386FF8" w14:textId="77777777" w:rsidTr="00360383">
        <w:trPr>
          <w:trHeight w:val="1020"/>
        </w:trPr>
        <w:tc>
          <w:tcPr>
            <w:tcW w:w="2874" w:type="dxa"/>
            <w:tcBorders>
              <w:bottom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5A97D4B" w14:textId="028B5312" w:rsidR="00FD7F85" w:rsidRPr="001F0607" w:rsidRDefault="008C0598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tcBorders>
              <w:bottom w:val="single" w:sz="8" w:space="0" w:color="auto"/>
            </w:tcBorders>
            <w:vAlign w:val="center"/>
          </w:tcPr>
          <w:p w14:paraId="6AF71B34" w14:textId="77777777" w:rsidR="00FD7F85" w:rsidRPr="008C0598" w:rsidRDefault="008C0598" w:rsidP="004C20B3">
            <w:pPr>
              <w:pStyle w:val="ListParagraph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사용자가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어플로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포장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주문을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시켰을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때</w:t>
            </w:r>
          </w:p>
          <w:p w14:paraId="523862F0" w14:textId="6BC55814" w:rsidR="008C0598" w:rsidRPr="00281ACC" w:rsidRDefault="00AF7245" w:rsidP="004C20B3">
            <w:pPr>
              <w:pStyle w:val="ListParagraph"/>
              <w:widowControl w:val="0"/>
              <w:numPr>
                <w:ilvl w:val="1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</w:pP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Order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클래스를</w:t>
            </w:r>
            <w:r w:rsidR="00371357"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상속받는</w:t>
            </w:r>
            <w:r w:rsidR="00371357"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AppOrder</w:t>
            </w:r>
            <w:proofErr w:type="spellEnd"/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클래스에서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ServeType</w:t>
            </w:r>
            <w:proofErr w:type="spellEnd"/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이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포장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(</w:t>
            </w:r>
            <w:proofErr w:type="spellStart"/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TakeOut</w:t>
            </w:r>
            <w:proofErr w:type="spellEnd"/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)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이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된다</w:t>
            </w:r>
          </w:p>
        </w:tc>
      </w:tr>
    </w:tbl>
    <w:p w14:paraId="30286A91" w14:textId="5A10332B" w:rsidR="0030056E" w:rsidRDefault="0030056E" w:rsidP="000F1697">
      <w:pPr>
        <w:autoSpaceDE w:val="0"/>
        <w:autoSpaceDN w:val="0"/>
      </w:pPr>
    </w:p>
    <w:p w14:paraId="3A87EAF6" w14:textId="77777777" w:rsidR="0030056E" w:rsidRDefault="0030056E" w:rsidP="000F1697">
      <w:pPr>
        <w:autoSpaceDE w:val="0"/>
        <w:autoSpaceDN w:val="0"/>
        <w:spacing w:line="60" w:lineRule="auto"/>
        <w:jc w:val="both"/>
      </w:pPr>
      <w:r>
        <w:br w:type="page"/>
      </w: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870C9B" w14:paraId="47E4F2F2" w14:textId="77777777" w:rsidTr="00870C9B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72E4A042" w14:textId="1198CFB2" w:rsidR="00870C9B" w:rsidRPr="00870C9B" w:rsidRDefault="006F051D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  <w:proofErr w:type="spellEnd"/>
          </w:p>
        </w:tc>
      </w:tr>
      <w:tr w:rsidR="00E624B6" w14:paraId="1D508267" w14:textId="77777777" w:rsidTr="00E624B6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4BDDF6C3" w14:textId="62698841" w:rsidR="00E624B6" w:rsidRDefault="00B9562D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7E12967C" wp14:editId="5DE3E16E">
                  <wp:extent cx="5010949" cy="368348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993" cy="370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4B6" w14:paraId="5D0E4202" w14:textId="77777777" w:rsidTr="00870C9B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150ADEB3" w14:textId="1FDE608A" w:rsidR="00E624B6" w:rsidRDefault="00CD638C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상태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Diagram</w:t>
            </w:r>
          </w:p>
        </w:tc>
      </w:tr>
      <w:tr w:rsidR="00E624B6" w14:paraId="2719CC51" w14:textId="77777777" w:rsidTr="00E624B6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370071C8" w14:textId="41D1C0EC" w:rsidR="00E624B6" w:rsidRDefault="00213281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29B07153" wp14:editId="3C58D7C9">
                  <wp:extent cx="6305909" cy="2525502"/>
                  <wp:effectExtent l="0" t="0" r="0" b="825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1845" cy="2527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6B61D" w14:textId="7B0C2CF8" w:rsidR="004803C5" w:rsidRPr="004803C5" w:rsidRDefault="004803C5" w:rsidP="000F1697">
      <w:pPr>
        <w:autoSpaceDE w:val="0"/>
        <w:autoSpaceDN w:val="0"/>
        <w:ind w:left="567"/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</w:pPr>
    </w:p>
    <w:p w14:paraId="1D262AA5" w14:textId="77777777" w:rsidR="00AF7245" w:rsidRDefault="00AF724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  <w:br w:type="page"/>
      </w:r>
    </w:p>
    <w:p w14:paraId="15824E0C" w14:textId="7B912739" w:rsidR="00136C03" w:rsidRDefault="00136C03" w:rsidP="0081599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136C03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DF5F375" w14:textId="77777777" w:rsidTr="00140A3D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B190688" w14:textId="4A8575BA" w:rsidR="006A517A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6A517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736E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  <w:r w:rsidR="006A517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A1C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7A1C6259" w14:textId="339E7B7A" w:rsidR="006A517A" w:rsidRPr="005C1A09" w:rsidRDefault="00244520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77787B45" w14:textId="641DEEBD" w:rsidR="00827B0B" w:rsidRDefault="00827B0B" w:rsidP="000F1697">
      <w:pPr>
        <w:autoSpaceDE w:val="0"/>
        <w:autoSpaceDN w:val="0"/>
      </w:pPr>
    </w:p>
    <w:p w14:paraId="2DED315F" w14:textId="0996A0E6" w:rsidR="005662ED" w:rsidRDefault="002676FB" w:rsidP="007A06A1">
      <w:pPr>
        <w:autoSpaceDE w:val="0"/>
        <w:autoSpaceDN w:val="0"/>
        <w:rPr>
          <w:rFonts w:ascii="맑은 고딕" w:eastAsia="맑은 고딕" w:hAnsi="맑은 고딕"/>
          <w:noProof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35EE7D5F" wp14:editId="6944A5B9">
            <wp:extent cx="9765030" cy="4953000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E845" w14:textId="4CBDF1AC" w:rsidR="00CE7FD1" w:rsidRDefault="00CE7FD1" w:rsidP="007A06A1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CE7FD1" w:rsidSect="005662ED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0459" w:type="dxa"/>
        <w:tblInd w:w="-5" w:type="dxa"/>
        <w:tblLook w:val="04A0" w:firstRow="1" w:lastRow="0" w:firstColumn="1" w:lastColumn="0" w:noHBand="0" w:noVBand="1"/>
      </w:tblPr>
      <w:tblGrid>
        <w:gridCol w:w="850"/>
        <w:gridCol w:w="9609"/>
      </w:tblGrid>
      <w:tr w:rsidR="003F21B0" w14:paraId="69833CED" w14:textId="77777777" w:rsidTr="003C24DA">
        <w:trPr>
          <w:trHeight w:val="515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D2D89DC" w14:textId="6724336C" w:rsidR="003A239C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A239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</w:t>
            </w:r>
            <w:r w:rsidR="00C6733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09" w:type="dxa"/>
            <w:vAlign w:val="center"/>
          </w:tcPr>
          <w:p w14:paraId="570EB003" w14:textId="06F8ADD6" w:rsidR="003A239C" w:rsidRPr="008D7F03" w:rsidRDefault="00AB549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FF00"/>
                <w:sz w:val="20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59C9153D" w14:textId="77777777" w:rsidR="006D69BB" w:rsidRDefault="006D69BB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44"/>
        <w:gridCol w:w="5612"/>
      </w:tblGrid>
      <w:tr w:rsidR="009831CA" w14:paraId="2355D4F4" w14:textId="77777777" w:rsidTr="00D222C9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1B04D46B" w14:textId="1C53128D" w:rsidR="009831CA" w:rsidRPr="00A61B64" w:rsidRDefault="009831CA" w:rsidP="009831C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A61B6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주문 방식 클래스</w:t>
            </w:r>
          </w:p>
        </w:tc>
      </w:tr>
      <w:tr w:rsidR="009831CA" w14:paraId="183507B0" w14:textId="77777777" w:rsidTr="00D222C9">
        <w:tc>
          <w:tcPr>
            <w:tcW w:w="10456" w:type="dxa"/>
            <w:gridSpan w:val="2"/>
          </w:tcPr>
          <w:p w14:paraId="2ED76471" w14:textId="4E196C35" w:rsidR="009831CA" w:rsidRDefault="009831CA" w:rsidP="003A239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831C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0590A51" wp14:editId="32ED8FD5">
                  <wp:extent cx="6554115" cy="2143424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115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1CA" w14:paraId="6289D8F9" w14:textId="77777777" w:rsidTr="00D222C9">
        <w:trPr>
          <w:trHeight w:val="340"/>
        </w:trPr>
        <w:tc>
          <w:tcPr>
            <w:tcW w:w="3964" w:type="dxa"/>
            <w:vAlign w:val="center"/>
          </w:tcPr>
          <w:p w14:paraId="3C7A9337" w14:textId="388A4A34" w:rsidR="00A61B64" w:rsidRPr="00D937B6" w:rsidRDefault="00A61B64" w:rsidP="00A61B64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D937B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void </w:t>
            </w:r>
            <w:proofErr w:type="spellStart"/>
            <w:proofErr w:type="gramStart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takeOrder</w:t>
            </w:r>
            <w:proofErr w:type="spellEnd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ServeType</w:t>
            </w:r>
            <w:proofErr w:type="spellEnd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: </w:t>
            </w:r>
            <w:proofErr w:type="spellStart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serveType</w:t>
            </w:r>
            <w:proofErr w:type="spellEnd"/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492" w:type="dxa"/>
            <w:vAlign w:val="center"/>
          </w:tcPr>
          <w:p w14:paraId="4D7026B5" w14:textId="0A2A5492" w:rsidR="009831CA" w:rsidRDefault="002E536F" w:rsidP="00A61B64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="008632D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을 받을 때 </w:t>
            </w:r>
          </w:p>
        </w:tc>
      </w:tr>
    </w:tbl>
    <w:p w14:paraId="582C52FF" w14:textId="77777777" w:rsidR="009831CA" w:rsidRDefault="009831CA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EAC5FDB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9415FBB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F697C12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242183" w14:paraId="10F2435B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6F5AFEEA" w14:textId="5F727047" w:rsidR="00242183" w:rsidRPr="00A61B64" w:rsidRDefault="0024218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서빙 방식</w:t>
            </w:r>
            <w:r w:rsidRPr="00A61B64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242183" w14:paraId="06EA06FE" w14:textId="77777777" w:rsidTr="00C5184F">
        <w:tc>
          <w:tcPr>
            <w:tcW w:w="10456" w:type="dxa"/>
            <w:gridSpan w:val="2"/>
          </w:tcPr>
          <w:p w14:paraId="390EC6B6" w14:textId="5AB947D8" w:rsidR="00242183" w:rsidRDefault="00242183" w:rsidP="0024218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42183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1061538" wp14:editId="3168C077">
                  <wp:extent cx="3448531" cy="2019582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183" w14:paraId="1DDCC688" w14:textId="77777777" w:rsidTr="00242183">
        <w:trPr>
          <w:trHeight w:val="340"/>
        </w:trPr>
        <w:tc>
          <w:tcPr>
            <w:tcW w:w="4390" w:type="dxa"/>
            <w:vAlign w:val="center"/>
          </w:tcPr>
          <w:p w14:paraId="5B1AEDB4" w14:textId="52A44EE9" w:rsidR="00242183" w:rsidRPr="00B643A8" w:rsidRDefault="00242183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490F63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String </w:t>
            </w:r>
            <w:proofErr w:type="gramStart"/>
            <w:r w:rsidR="0018625E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Serving</w:t>
            </w:r>
            <w:r w:rsidR="00490F63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="00490F63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  <w:vAlign w:val="center"/>
          </w:tcPr>
          <w:p w14:paraId="331DEB68" w14:textId="2BF97037" w:rsidR="00242183" w:rsidRPr="00D254BC" w:rsidRDefault="00490F6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서빙</w:t>
            </w:r>
            <w:r w:rsidR="00242183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8625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방식에 따른 행동을 담고 있는 메소드</w:t>
            </w:r>
          </w:p>
        </w:tc>
      </w:tr>
    </w:tbl>
    <w:p w14:paraId="5DEE908F" w14:textId="0706AA86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9E36170" w14:textId="77777777" w:rsidR="003C1B55" w:rsidRDefault="003C1B5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3"/>
        <w:gridCol w:w="5133"/>
      </w:tblGrid>
      <w:tr w:rsidR="00490F63" w14:paraId="7C1E86A8" w14:textId="77777777" w:rsidTr="00272AD0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3F22914" w14:textId="6B51954B" w:rsidR="00490F63" w:rsidRPr="00A61B64" w:rsidRDefault="00490F6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주문</w:t>
            </w:r>
            <w:r w:rsidRPr="00A61B64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490F63" w14:paraId="15ECA823" w14:textId="77777777" w:rsidTr="00272AD0">
        <w:tc>
          <w:tcPr>
            <w:tcW w:w="10456" w:type="dxa"/>
            <w:gridSpan w:val="2"/>
          </w:tcPr>
          <w:p w14:paraId="3A20C32F" w14:textId="4C1B397C" w:rsidR="00490F63" w:rsidRDefault="00B74E6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74E67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B7935CB" wp14:editId="04118E3B">
                  <wp:extent cx="6645910" cy="2623820"/>
                  <wp:effectExtent l="0" t="0" r="2540" b="508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0C0" w14:paraId="6FC88823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4D159CA6" w14:textId="2209D2DD" w:rsidR="00B74E67" w:rsidRPr="00B643A8" w:rsidRDefault="00B74E67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- </w:t>
            </w:r>
            <w:proofErr w:type="spellStart"/>
            <w:proofErr w:type="gramStart"/>
            <w:r w:rsidR="004C29E6"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m</w:t>
            </w:r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enuList</w:t>
            </w:r>
            <w:proofErr w:type="spellEnd"/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:</w:t>
            </w:r>
            <w:proofErr w:type="gramEnd"/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ArrayList</w:t>
            </w:r>
            <w:proofErr w:type="spellEnd"/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&lt;menu&gt;</w:t>
            </w:r>
          </w:p>
        </w:tc>
        <w:tc>
          <w:tcPr>
            <w:tcW w:w="5499" w:type="dxa"/>
            <w:vAlign w:val="center"/>
          </w:tcPr>
          <w:p w14:paraId="512767DE" w14:textId="5BC8041D" w:rsidR="00B74E67" w:rsidRDefault="0018625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주문의 </w:t>
            </w:r>
            <w:r w:rsidR="003C50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리스트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를 담는</w:t>
            </w:r>
            <w:r w:rsidR="009C4DC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필드</w:t>
            </w:r>
          </w:p>
        </w:tc>
      </w:tr>
      <w:tr w:rsidR="00EE2F8C" w14:paraId="1B2457C7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210FD70A" w14:textId="6697A68F" w:rsidR="00EE2F8C" w:rsidRPr="00B643A8" w:rsidRDefault="00EE2F8C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Order(</w:t>
            </w:r>
            <w:proofErr w:type="gramEnd"/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in </w:t>
            </w:r>
            <w:proofErr w:type="spellStart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menuList</w:t>
            </w:r>
            <w:proofErr w:type="spellEnd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: List&lt;menu&gt;</w:t>
            </w:r>
          </w:p>
        </w:tc>
        <w:tc>
          <w:tcPr>
            <w:tcW w:w="5499" w:type="dxa"/>
            <w:vAlign w:val="center"/>
          </w:tcPr>
          <w:p w14:paraId="77B94F4E" w14:textId="0E5F6D05" w:rsidR="00EE2F8C" w:rsidRDefault="0018625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클래스의 생성자.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메뉴/서빙 방식을 지정</w:t>
            </w:r>
          </w:p>
        </w:tc>
      </w:tr>
      <w:tr w:rsidR="00EE2F8C" w14:paraId="06361F6E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2A0A39CD" w14:textId="499D5F60" w:rsidR="00EE2F8C" w:rsidRPr="00B643A8" w:rsidRDefault="009C4DCC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setServeTyoe</w:t>
            </w:r>
            <w:proofErr w:type="spellEnd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st</w:t>
            </w:r>
            <w:proofErr w:type="spellEnd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: </w:t>
            </w:r>
            <w:proofErr w:type="spellStart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ServeType</w:t>
            </w:r>
            <w:proofErr w:type="spellEnd"/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 : void</w:t>
            </w:r>
          </w:p>
        </w:tc>
        <w:tc>
          <w:tcPr>
            <w:tcW w:w="5499" w:type="dxa"/>
            <w:vAlign w:val="center"/>
          </w:tcPr>
          <w:p w14:paraId="65584403" w14:textId="1E451738" w:rsidR="00EE2F8C" w:rsidRDefault="00272AD0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서빙 방식</w:t>
            </w:r>
            <w:r w:rsidR="0018625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을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8625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변경하는 메소드</w:t>
            </w:r>
          </w:p>
        </w:tc>
      </w:tr>
      <w:tr w:rsidR="00772162" w14:paraId="194027FF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62F56892" w14:textId="7F3E7A87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allOrder</w:t>
            </w:r>
            <w:proofErr w:type="spellEnd"/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5499" w:type="dxa"/>
            <w:vAlign w:val="center"/>
          </w:tcPr>
          <w:p w14:paraId="7BB992C2" w14:textId="2CEC2D42" w:rsidR="00772162" w:rsidRDefault="0049219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전화로 </w:t>
            </w:r>
            <w:r w:rsidR="0018625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온 주문 정보를 처리하는 클래스</w:t>
            </w:r>
          </w:p>
        </w:tc>
      </w:tr>
      <w:tr w:rsidR="00772162" w14:paraId="409D6FB4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04CFDD67" w14:textId="1364FD3D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AppOrder</w:t>
            </w:r>
            <w:proofErr w:type="spellEnd"/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5499" w:type="dxa"/>
            <w:vAlign w:val="center"/>
          </w:tcPr>
          <w:p w14:paraId="356D63E1" w14:textId="13C76D67" w:rsidR="00772162" w:rsidRDefault="0018625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앱을 통해 받은 주문 정보를 처리하는 클래스</w:t>
            </w:r>
          </w:p>
        </w:tc>
      </w:tr>
      <w:tr w:rsidR="00772162" w14:paraId="51BFBAF9" w14:textId="77777777" w:rsidTr="0018625E">
        <w:trPr>
          <w:trHeight w:val="340"/>
        </w:trPr>
        <w:tc>
          <w:tcPr>
            <w:tcW w:w="4957" w:type="dxa"/>
            <w:vAlign w:val="center"/>
          </w:tcPr>
          <w:p w14:paraId="66F8833F" w14:textId="04D8C422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VisitOrder</w:t>
            </w:r>
            <w:proofErr w:type="spellEnd"/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5499" w:type="dxa"/>
            <w:vAlign w:val="center"/>
          </w:tcPr>
          <w:p w14:paraId="66CFECE3" w14:textId="1ED1208B" w:rsidR="00772162" w:rsidRDefault="0049219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방문으로 </w:t>
            </w:r>
            <w:r w:rsidR="0018625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받은 주문 정보를 처리하는 클래스</w:t>
            </w:r>
          </w:p>
        </w:tc>
      </w:tr>
    </w:tbl>
    <w:p w14:paraId="2F0EAF9A" w14:textId="501DB4FE" w:rsidR="006D69BB" w:rsidRDefault="006D69BB" w:rsidP="005009F0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280C3E1" w14:textId="0B724E6B" w:rsidR="006D69BB" w:rsidRDefault="00C67335">
      <w:pPr>
        <w:spacing w:line="60" w:lineRule="auto"/>
        <w:jc w:val="both"/>
        <w:rPr>
          <w:rFonts w:eastAsiaTheme="minorEastAsia"/>
          <w:lang w:eastAsia="ko-KR"/>
        </w:rPr>
      </w:pPr>
      <w:r>
        <w:rPr>
          <w:rFonts w:eastAsiaTheme="minorEastAsia"/>
          <w:lang w:eastAsia="ko-KR"/>
        </w:rPr>
        <w:br w:type="page"/>
      </w:r>
    </w:p>
    <w:tbl>
      <w:tblPr>
        <w:tblStyle w:val="TableGrid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C67335" w14:paraId="616939BA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8D05EDD" w14:textId="58297185" w:rsidR="00C67335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C6733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.2.3</w:t>
            </w:r>
          </w:p>
        </w:tc>
        <w:tc>
          <w:tcPr>
            <w:tcW w:w="9214" w:type="dxa"/>
            <w:vAlign w:val="center"/>
          </w:tcPr>
          <w:p w14:paraId="2CD423AC" w14:textId="77777777" w:rsidR="00C67335" w:rsidRPr="005C1A09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CD86FE9" w14:textId="77777777" w:rsidR="00C67335" w:rsidRDefault="00C67335" w:rsidP="00C6733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2B2AAFB5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364A013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01E082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15CA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주문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7CD7239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1FA384CD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F2A825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536E2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SFR-0101</w:t>
            </w:r>
          </w:p>
        </w:tc>
      </w:tr>
      <w:tr w:rsidR="00C67335" w14:paraId="00C98F7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647D257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3013C06B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725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order/input/Order.java</w:t>
            </w:r>
          </w:p>
        </w:tc>
      </w:tr>
      <w:tr w:rsidR="00C67335" w14:paraId="35A12082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F91330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105F5DE0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0D0CD35A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168F5A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32A55DD0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주문이 들어오면 사용자가 각 형식에 맞는 주문을 입력하고 취소한다</w:t>
            </w:r>
          </w:p>
        </w:tc>
      </w:tr>
    </w:tbl>
    <w:p w14:paraId="58F021BA" w14:textId="0F4ACEFD" w:rsidR="00280769" w:rsidRDefault="00280769">
      <w:pPr>
        <w:rPr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06EF4F35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7AFE2FAD" w14:textId="775A2952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0477E74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홀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3C7B1D2D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25BE464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0F9AB0BE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SFR-0102</w:t>
            </w:r>
          </w:p>
        </w:tc>
      </w:tr>
      <w:tr w:rsidR="00C67335" w14:paraId="4E079BED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5A1B0B02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A822663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order/input/Dining.java</w:t>
            </w:r>
          </w:p>
        </w:tc>
      </w:tr>
      <w:tr w:rsidR="00C67335" w14:paraId="3D3B922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4F5A58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EDBB1A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2B616F75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162183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B47C51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홀에 제공(서빙)되는 주문을 입력하고 취소한다.</w:t>
            </w:r>
          </w:p>
        </w:tc>
      </w:tr>
    </w:tbl>
    <w:p w14:paraId="53FD9C64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7D1232CB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3658DB5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29FA296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3FB10A2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E339DA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D346FC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SFR-0103</w:t>
            </w:r>
          </w:p>
        </w:tc>
      </w:tr>
      <w:tr w:rsidR="00C67335" w14:paraId="21CCD51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05DF1A0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AF5C67F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order/input/Delivery.java</w:t>
            </w:r>
          </w:p>
        </w:tc>
      </w:tr>
      <w:tr w:rsidR="00C67335" w14:paraId="04FBE94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A16F2B3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6D698AB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58338229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F30E4E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1C9DD1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배달에 제공(서빙)되는 주문을 입력하고 취소한다.</w:t>
            </w:r>
          </w:p>
        </w:tc>
      </w:tr>
    </w:tbl>
    <w:p w14:paraId="4B1551AF" w14:textId="77777777" w:rsidR="00C67335" w:rsidRPr="000B327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0BEB8AE8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2B336A0F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63CA212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F228AC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포장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2C93C85F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6E7892E5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22A8460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SFR-0104</w:t>
            </w:r>
          </w:p>
        </w:tc>
      </w:tr>
      <w:tr w:rsidR="00C67335" w14:paraId="65356B6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3C7ABD1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BB47691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order/input/TakeOut.java</w:t>
            </w:r>
          </w:p>
        </w:tc>
      </w:tr>
      <w:tr w:rsidR="00C67335" w14:paraId="6B29D4EA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D65EFE9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5AB19EE6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7CF7287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ED9FC69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4BB51518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포장에 제공(서빙)되는 주문을 입력하고 취소한다.</w:t>
            </w:r>
          </w:p>
        </w:tc>
      </w:tr>
    </w:tbl>
    <w:p w14:paraId="30D8228A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6EB1E2B8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05674F7F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39539DD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7DAF149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주문서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출력</w:t>
            </w:r>
          </w:p>
        </w:tc>
      </w:tr>
      <w:tr w:rsidR="00C67335" w14:paraId="23F8EB1C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676163AC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E39A19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536E2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C67335" w14:paraId="612E800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1F604F11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CC5F400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912D0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order.input</w:t>
            </w:r>
            <w:proofErr w:type="gramEnd"/>
            <w:r w:rsidRPr="00912D0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.Order#getOrderSheet</w:t>
            </w:r>
            <w:proofErr w:type="spellEnd"/>
          </w:p>
        </w:tc>
      </w:tr>
      <w:tr w:rsidR="00C67335" w14:paraId="3A3FBEAE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FF1CF0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AA01484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15A8C6B9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A82F1ED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4C87ED55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식당에 등록된 주문의 전체를 출력한다.</w:t>
            </w:r>
          </w:p>
        </w:tc>
      </w:tr>
    </w:tbl>
    <w:p w14:paraId="06DC6FD1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33A1123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1BA58C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74EC987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C67335" w14:paraId="635992AC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543FEC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C91E05F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SFR-0106</w:t>
            </w:r>
          </w:p>
        </w:tc>
      </w:tr>
      <w:tr w:rsidR="00C67335" w14:paraId="4E3F4814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7E5CBB7A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6914635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D526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order.input</w:t>
            </w:r>
            <w:proofErr w:type="gramEnd"/>
            <w:r w:rsidRPr="002D526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.Order#Order</w:t>
            </w:r>
            <w:proofErr w:type="spellEnd"/>
          </w:p>
        </w:tc>
      </w:tr>
      <w:tr w:rsidR="00C67335" w14:paraId="046AC1B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CBD058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A89D2D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235D8AB0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E95B4F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204C1F68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현재 주문을 출력한다.</w:t>
            </w:r>
          </w:p>
        </w:tc>
      </w:tr>
    </w:tbl>
    <w:p w14:paraId="569E345D" w14:textId="77777777" w:rsidR="00C67335" w:rsidRPr="00BA1CAE" w:rsidRDefault="00C67335" w:rsidP="00C67335">
      <w:pPr>
        <w:autoSpaceDE w:val="0"/>
        <w:autoSpaceDN w:val="0"/>
        <w:rPr>
          <w:lang w:eastAsia="ko-KR"/>
        </w:rPr>
      </w:pPr>
    </w:p>
    <w:p w14:paraId="31867F12" w14:textId="2C79E1C6" w:rsidR="006B1126" w:rsidRDefault="006B1126" w:rsidP="000F1697">
      <w:pPr>
        <w:autoSpaceDE w:val="0"/>
        <w:autoSpaceDN w:val="0"/>
        <w:spacing w:line="60" w:lineRule="auto"/>
        <w:jc w:val="both"/>
        <w:rPr>
          <w:rFonts w:eastAsiaTheme="minorEastAsia"/>
          <w:lang w:eastAsia="ko-KR"/>
        </w:rPr>
      </w:pPr>
      <w:r>
        <w:rPr>
          <w:rFonts w:eastAsiaTheme="minorEastAsia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103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2142E" w14:paraId="16654171" w14:textId="77777777" w:rsidTr="006B1126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A881052" w14:textId="1F7FAD54" w:rsidR="0032142E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214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.2.4</w:t>
            </w:r>
          </w:p>
        </w:tc>
        <w:tc>
          <w:tcPr>
            <w:tcW w:w="9635" w:type="dxa"/>
            <w:vAlign w:val="center"/>
          </w:tcPr>
          <w:p w14:paraId="60E6EED5" w14:textId="77777777" w:rsidR="0032142E" w:rsidRPr="005C1A09" w:rsidRDefault="0032142E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25ED5F9B" w14:textId="77777777" w:rsidR="0032142E" w:rsidRPr="006B1126" w:rsidRDefault="0032142E" w:rsidP="000F1697">
      <w:pPr>
        <w:autoSpaceDE w:val="0"/>
        <w:autoSpaceDN w:val="0"/>
        <w:rPr>
          <w:rFonts w:eastAsiaTheme="minorEastAsia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2707C4" w14:paraId="53ED3AF9" w14:textId="77777777" w:rsidTr="00ED2D1E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9A401FD" w14:textId="395A5C75" w:rsidR="002707C4" w:rsidRPr="00ED2D1E" w:rsidRDefault="00ED2D1E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order/input/OrderMa</w:t>
            </w:r>
            <w:r w:rsidR="00C23DC1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lang w:eastAsia="ko-KR"/>
              </w:rPr>
              <w:t>n</w:t>
            </w:r>
            <w:r w:rsidR="00C23DC1"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ager</w:t>
            </w: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3A7D4F" w14:paraId="130BF381" w14:textId="77777777" w:rsidTr="00ED2D1E">
        <w:tc>
          <w:tcPr>
            <w:tcW w:w="10456" w:type="dxa"/>
          </w:tcPr>
          <w:p w14:paraId="69F02665" w14:textId="415462FA" w:rsidR="00254FBE" w:rsidRPr="00254FBE" w:rsidRDefault="00254FBE" w:rsidP="00254FB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254FBE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/* 중략 */</w:t>
            </w:r>
          </w:p>
          <w:p w14:paraId="0C0B700E" w14:textId="4A278A44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C23DC1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createOrder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2DD66F13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Get order information from console</w:t>
            </w:r>
          </w:p>
          <w:p w14:paraId="1670094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loop while user types -1 as menu name</w:t>
            </w:r>
          </w:p>
          <w:p w14:paraId="6320359D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List&lt;Menu&gt; menus =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ArrayList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&lt;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&gt;(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65B5C5EA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while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true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097681D8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String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menuName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Console.getInput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"메뉴를 입력하세요(-1을 입력해 반복 입력을 종료):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225FFB29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menuName.equals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"-1"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 {</w:t>
            </w:r>
          </w:p>
          <w:p w14:paraId="5733168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break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5DF33F0F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57C70760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Optional&lt;Menu&gt; menu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menuRepository.getMenuByName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menuName</w:t>
            </w:r>
            <w:proofErr w:type="spellEnd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0972E16B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(!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.isPresent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 {</w:t>
            </w:r>
          </w:p>
          <w:p w14:paraId="173E7CCC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"존재하지 않는 메뉴입니다."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5346570E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continue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4C868FB9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61448BAA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menus.add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menu.get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));</w:t>
            </w:r>
          </w:p>
          <w:p w14:paraId="1DAEE256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592DAE18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check menus name again</w:t>
            </w:r>
          </w:p>
          <w:p w14:paraId="487CB90B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"주문하신 메뉴는 다음과 같습니다."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73D3AB2B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menus.forEach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(menu -&gt; {</w:t>
            </w:r>
          </w:p>
          <w:p w14:paraId="1A5A781A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menu.getName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() + 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":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+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menu.getPrice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() + 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"원"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1BBE2B1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});</w:t>
            </w:r>
          </w:p>
          <w:p w14:paraId="6987697E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set pickup type</w:t>
            </w:r>
          </w:p>
          <w:p w14:paraId="0AE6EEB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"배달 유형을 선택하세요"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5860206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for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type :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ServingType.values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()){</w:t>
            </w:r>
          </w:p>
          <w:p w14:paraId="7AC79496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type.getName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());</w:t>
            </w:r>
          </w:p>
          <w:p w14:paraId="559C2CC9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636F033E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String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Console.getInput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"선택: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34DC54C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servingTypeEnum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ServingType.getServeType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</w:t>
            </w:r>
            <w:proofErr w:type="spellEnd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03ACA49F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servingTypeEnum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==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null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11340AD5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"잘못된 입력입니다."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14904128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7D2062B6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5E77CF62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set order type</w:t>
            </w:r>
          </w:p>
          <w:p w14:paraId="355BD8C4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 유형을 선택하세요"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1F979BD7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lastRenderedPageBreak/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for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type :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OrderType.values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()){</w:t>
            </w:r>
          </w:p>
          <w:p w14:paraId="16424945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type.getName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());</w:t>
            </w:r>
          </w:p>
          <w:p w14:paraId="08019E75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41289F6F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String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Console.getInput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"선택: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4E79304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orderTypeEnum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OrderType.getOrderType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1A3CF9AB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orderTypeEnum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==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null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3042D69C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"잘못된 입력입니다."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0F2FEF13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3CF35B8F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5F0C448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create Order</w:t>
            </w:r>
          </w:p>
          <w:p w14:paraId="74ACF49B" w14:textId="37101B70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Order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orderTypeEnum.getOrderSupplier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).apply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(menus,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servingTypeEnum.getServeTypeSupplier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().get());</w:t>
            </w:r>
          </w:p>
          <w:p w14:paraId="2A30E628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30FA4C26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add order to repository</w:t>
            </w:r>
          </w:p>
          <w:p w14:paraId="0D480973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ordered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orderRepository.addOrder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(order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1F9F4ABC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order.runOrder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();</w:t>
            </w:r>
          </w:p>
          <w:p w14:paraId="3D02CC7D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2F6BA81C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"주문이 완료되었습니다. 주문 번호는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+ ordered + 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"입니다."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02238FAE" w14:textId="77777777" w:rsidR="003A7D4F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5AE2C0AE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3D3A2B6A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C23DC1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doneOrder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7BA05EF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orderId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Integer.parseInt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Console.getInput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 번호를 입력하세요: 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));</w:t>
            </w:r>
          </w:p>
          <w:p w14:paraId="526730CC" w14:textId="7FF979EA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Order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orderRepository.getOrder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orderId</w:t>
            </w:r>
            <w:proofErr w:type="spellEnd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5BC7D5A7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(order == </w:t>
            </w:r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null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1C5C55D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"주문이 존재하지 않습니다."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1D54E6DB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gramStart"/>
            <w:r w:rsidRPr="00C23DC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5D290E50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0B16FA18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order.finishOrder</w:t>
            </w:r>
            <w:proofErr w:type="spellEnd"/>
            <w:proofErr w:type="gram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();</w:t>
            </w:r>
          </w:p>
          <w:p w14:paraId="0B8514D5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0B7CE601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C23DC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"주문이 완료되었습니다."</w:t>
            </w: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519077CC" w14:textId="77777777" w:rsidR="00C23DC1" w:rsidRPr="00C23DC1" w:rsidRDefault="00C23DC1" w:rsidP="00C23DC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C23DC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6CB5BC76" w14:textId="4725C13F" w:rsidR="00C23DC1" w:rsidRPr="00C23DC1" w:rsidRDefault="008F6F0E" w:rsidP="008F6F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254FBE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/* 중략 */</w:t>
            </w:r>
          </w:p>
        </w:tc>
      </w:tr>
    </w:tbl>
    <w:p w14:paraId="51E347B2" w14:textId="77777777" w:rsidR="00C23DC1" w:rsidRDefault="00C23DC1" w:rsidP="000F1697">
      <w:pPr>
        <w:autoSpaceDE w:val="0"/>
        <w:autoSpaceDN w:val="0"/>
      </w:pPr>
    </w:p>
    <w:p w14:paraId="17B8AF34" w14:textId="77777777" w:rsidR="00C43903" w:rsidRDefault="00C43903">
      <w:pPr>
        <w:spacing w:line="60" w:lineRule="auto"/>
        <w:jc w:val="both"/>
      </w:pPr>
      <w:r>
        <w:br w:type="page"/>
      </w: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C23DC1" w14:paraId="15F2A56D" w14:textId="77777777" w:rsidTr="00E626B8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1F6C39D0" w14:textId="69CB9712" w:rsidR="00C23DC1" w:rsidRPr="00ED2D1E" w:rsidRDefault="00C23DC1" w:rsidP="00E626B8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lastRenderedPageBreak/>
              <w:t>order/input/</w:t>
            </w:r>
            <w:r w:rsidR="00781EBD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lang w:eastAsia="ko-KR"/>
              </w:rPr>
              <w:t>O</w:t>
            </w:r>
            <w:r w:rsidR="00781EBD"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rder</w:t>
            </w: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C23DC1" w14:paraId="27A7D0D1" w14:textId="77777777" w:rsidTr="00E626B8">
        <w:tc>
          <w:tcPr>
            <w:tcW w:w="10456" w:type="dxa"/>
          </w:tcPr>
          <w:p w14:paraId="53445EB4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abstract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class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Order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{</w:t>
            </w:r>
          </w:p>
          <w:p w14:paraId="00F1F4BD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protected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5D46A5DD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protected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7A55F9C2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List&lt;Menu&gt;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menuList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ArrayList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&lt;Menu</w:t>
            </w:r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&gt;(</w:t>
            </w:r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0BF36B86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1470BB17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runOrder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43C618CD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orderType.takeOrder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21B25A33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523B1551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3FADA682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finishOrder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03D99A27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serveType.serving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4DFB843D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450CE93C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1B5C6ACE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setServeType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st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437A29AB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st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409D4DE0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6DC17286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31536AF4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getMenuPrices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683AD83F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priceSum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menuList.stream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).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mapToInt</w:t>
            </w:r>
            <w:proofErr w:type="spellEnd"/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(Menu::</w:t>
            </w:r>
            <w:proofErr w:type="spell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getPrice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).sum();</w:t>
            </w:r>
          </w:p>
          <w:p w14:paraId="3486DF46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priceSum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353059F8" w14:textId="77777777" w:rsidR="00781EBD" w:rsidRPr="00781EBD" w:rsidRDefault="00781EBD" w:rsidP="00781E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080E4CE0" w14:textId="24C477A1" w:rsidR="00C23DC1" w:rsidRPr="00C23DC1" w:rsidRDefault="00781EBD" w:rsidP="00E626B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}</w:t>
            </w:r>
          </w:p>
        </w:tc>
      </w:tr>
    </w:tbl>
    <w:p w14:paraId="657FDC12" w14:textId="77777777" w:rsidR="00C23DC1" w:rsidRDefault="00C23DC1" w:rsidP="000F1697">
      <w:pPr>
        <w:autoSpaceDE w:val="0"/>
        <w:autoSpaceDN w:val="0"/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781EBD" w14:paraId="5C9AC522" w14:textId="77777777" w:rsidTr="00E626B8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004E72E7" w14:textId="11C91CE5" w:rsidR="00781EBD" w:rsidRPr="00ED2D1E" w:rsidRDefault="00781EBD" w:rsidP="00E626B8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order/input/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Dining</w:t>
            </w: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781EBD" w14:paraId="70337711" w14:textId="77777777" w:rsidTr="00E626B8">
        <w:tc>
          <w:tcPr>
            <w:tcW w:w="10456" w:type="dxa"/>
          </w:tcPr>
          <w:p w14:paraId="347D3F1F" w14:textId="77777777" w:rsidR="00781EBD" w:rsidRPr="00781EBD" w:rsidRDefault="00781EBD" w:rsidP="00781EB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class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Dining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implements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ServeType</w:t>
            </w:r>
            <w:proofErr w:type="spell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{</w:t>
            </w:r>
            <w:proofErr w:type="gramEnd"/>
          </w:p>
          <w:p w14:paraId="43EB5FDA" w14:textId="77777777" w:rsidR="00781EBD" w:rsidRPr="00781EBD" w:rsidRDefault="00781EBD" w:rsidP="00781EB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String </w:t>
            </w:r>
            <w:proofErr w:type="gramStart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serving(</w:t>
            </w:r>
            <w:proofErr w:type="gramEnd"/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){</w:t>
            </w:r>
          </w:p>
          <w:p w14:paraId="37C914FF" w14:textId="77777777" w:rsidR="00781EBD" w:rsidRPr="00781EBD" w:rsidRDefault="00781EBD" w:rsidP="00781EB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781EBD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781EBD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"(서빙을 시작합니다.)"</w:t>
            </w: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</w:p>
          <w:p w14:paraId="38375C92" w14:textId="77777777" w:rsidR="00781EBD" w:rsidRPr="00781EBD" w:rsidRDefault="00781EBD" w:rsidP="00781EB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3EE71006" w14:textId="77777777" w:rsidR="00781EBD" w:rsidRPr="00781EBD" w:rsidRDefault="00781EBD" w:rsidP="00781EB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781EBD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}</w:t>
            </w:r>
          </w:p>
          <w:p w14:paraId="25A2C384" w14:textId="730F7EB8" w:rsidR="00781EBD" w:rsidRPr="00C23DC1" w:rsidRDefault="00781EBD" w:rsidP="00E626B8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</w:tc>
      </w:tr>
    </w:tbl>
    <w:p w14:paraId="26EBF2C2" w14:textId="77777777" w:rsidR="00781EBD" w:rsidRDefault="00781EBD" w:rsidP="000F1697">
      <w:pPr>
        <w:autoSpaceDE w:val="0"/>
        <w:autoSpaceDN w:val="0"/>
      </w:pPr>
    </w:p>
    <w:p w14:paraId="09EA48C1" w14:textId="752A7B5F" w:rsidR="006D69BB" w:rsidRDefault="0032142E" w:rsidP="000F1697">
      <w:pPr>
        <w:autoSpaceDE w:val="0"/>
        <w:autoSpaceDN w:val="0"/>
        <w:rPr>
          <w:rFonts w:eastAsia="맑은 고딕"/>
        </w:rPr>
      </w:pPr>
      <w:r>
        <w:br w:type="page"/>
      </w:r>
    </w:p>
    <w:tbl>
      <w:tblPr>
        <w:tblStyle w:val="TableGrid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2142E" w14:paraId="3C085771" w14:textId="77777777" w:rsidTr="0032142E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E8EDD13" w14:textId="1384E630" w:rsidR="0032142E" w:rsidRPr="005C1A09" w:rsidRDefault="007B35F5" w:rsidP="0032142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214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.2.5</w:t>
            </w:r>
          </w:p>
        </w:tc>
        <w:tc>
          <w:tcPr>
            <w:tcW w:w="9635" w:type="dxa"/>
            <w:vAlign w:val="center"/>
          </w:tcPr>
          <w:p w14:paraId="09C3EA83" w14:textId="77777777" w:rsidR="0032142E" w:rsidRPr="005C1A09" w:rsidRDefault="0032142E" w:rsidP="0032142E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143CB9F5" w14:textId="77777777" w:rsidR="005009F0" w:rsidRDefault="005009F0" w:rsidP="000F1697">
      <w:pPr>
        <w:autoSpaceDE w:val="0"/>
        <w:autoSpaceDN w:val="0"/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31A71" w14:paraId="49813798" w14:textId="77777777" w:rsidTr="0032142E">
        <w:tc>
          <w:tcPr>
            <w:tcW w:w="10456" w:type="dxa"/>
          </w:tcPr>
          <w:p w14:paraId="39E5FA93" w14:textId="205E88C1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70AD47" w:themeColor="accent6"/>
                <w:sz w:val="20"/>
                <w:lang w:eastAsia="ko-KR"/>
              </w:rPr>
              <w:t>/</w:t>
            </w:r>
            <w:r w:rsidRPr="004302D4"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  <w:t xml:space="preserve">* </w:t>
            </w:r>
            <w:r w:rsidRPr="004302D4">
              <w:rPr>
                <w:rFonts w:ascii="맑은 고딕" w:eastAsia="맑은 고딕" w:hAnsi="맑은 고딕" w:hint="eastAsia"/>
                <w:bCs/>
                <w:color w:val="70AD47" w:themeColor="accent6"/>
                <w:sz w:val="20"/>
                <w:lang w:eastAsia="ko-KR"/>
              </w:rPr>
              <w:t xml:space="preserve">주문 생성 </w:t>
            </w:r>
            <w:r w:rsidRPr="004302D4"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  <w:t>*/</w:t>
            </w:r>
          </w:p>
          <w:p w14:paraId="24BBA141" w14:textId="301BE9D2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받습니다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4D25EDCA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생선까스</w:t>
            </w:r>
            <w:proofErr w:type="spellEnd"/>
          </w:p>
          <w:p w14:paraId="43203A8B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돈까스</w:t>
            </w:r>
            <w:proofErr w:type="spellEnd"/>
          </w:p>
          <w:p w14:paraId="4672D05F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r w:rsidRPr="008F6F0E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-1</w:t>
            </w:r>
          </w:p>
          <w:p w14:paraId="3DB0993D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주문하신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다음과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같습니다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3AF39300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생선까스</w:t>
            </w:r>
            <w:proofErr w:type="spellEnd"/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: 10000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원</w:t>
            </w:r>
          </w:p>
          <w:p w14:paraId="2D5B38AC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돈까스</w:t>
            </w:r>
            <w:proofErr w:type="spellEnd"/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: 10000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원</w:t>
            </w:r>
          </w:p>
          <w:p w14:paraId="1F99F7E0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배달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유형을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선택하세요</w:t>
            </w:r>
          </w:p>
          <w:p w14:paraId="70C71A99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배달</w:t>
            </w:r>
          </w:p>
          <w:p w14:paraId="215451B3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픽업</w:t>
            </w:r>
          </w:p>
          <w:p w14:paraId="3ACF0C15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식사</w:t>
            </w:r>
          </w:p>
          <w:p w14:paraId="340F431E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배달</w:t>
            </w:r>
          </w:p>
          <w:p w14:paraId="488EA64C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유형을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선택하세요</w:t>
            </w:r>
          </w:p>
          <w:p w14:paraId="238E87A1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어플리케이션</w:t>
            </w:r>
          </w:p>
          <w:p w14:paraId="2DF5F30C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전화</w:t>
            </w:r>
          </w:p>
          <w:p w14:paraId="4F79D8BE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방문</w:t>
            </w:r>
          </w:p>
          <w:p w14:paraId="107CD282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어플리케이션</w:t>
            </w:r>
          </w:p>
          <w:p w14:paraId="1FA484C5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[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어플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]</w:t>
            </w:r>
          </w:p>
          <w:p w14:paraId="67FDB8F0" w14:textId="77777777" w:rsid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완료되었습니다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.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번호는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0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7C52C6E4" w14:textId="77777777" w:rsid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</w:p>
          <w:p w14:paraId="4B9C9F19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받습니다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52904E49" w14:textId="025E79AD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proofErr w:type="spellStart"/>
            <w:r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돈</w:t>
            </w:r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까스</w:t>
            </w:r>
            <w:proofErr w:type="spellEnd"/>
          </w:p>
          <w:p w14:paraId="183F30B3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돈까스</w:t>
            </w:r>
            <w:proofErr w:type="spellEnd"/>
          </w:p>
          <w:p w14:paraId="051815F3" w14:textId="154109FD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r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냉면</w:t>
            </w:r>
          </w:p>
          <w:p w14:paraId="080EAD13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(-1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반복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종료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): </w:t>
            </w:r>
            <w:r w:rsidRPr="008F6F0E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-1</w:t>
            </w:r>
          </w:p>
          <w:p w14:paraId="7A523136" w14:textId="7679648A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주문하신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메뉴는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다음과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같습니다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30D93BE7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돈까스</w:t>
            </w:r>
            <w:proofErr w:type="spellEnd"/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: 10000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원</w:t>
            </w:r>
          </w:p>
          <w:p w14:paraId="18DBD35A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proofErr w:type="spellStart"/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돈까스</w:t>
            </w:r>
            <w:proofErr w:type="spellEnd"/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: 10000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원</w:t>
            </w:r>
          </w:p>
          <w:p w14:paraId="3E36CD84" w14:textId="6F870F18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냉면:</w:t>
            </w:r>
            <w:r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10000</w:t>
            </w:r>
            <w:r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원</w:t>
            </w:r>
          </w:p>
          <w:p w14:paraId="5777262E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배달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유형을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선택하세요</w:t>
            </w:r>
          </w:p>
          <w:p w14:paraId="11009BC3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배달</w:t>
            </w:r>
          </w:p>
          <w:p w14:paraId="5F6454A4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픽업</w:t>
            </w:r>
          </w:p>
          <w:p w14:paraId="270FF863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식사</w:t>
            </w:r>
          </w:p>
          <w:p w14:paraId="2AB8BB84" w14:textId="0DEDA9E6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픽업</w:t>
            </w:r>
          </w:p>
          <w:p w14:paraId="0BFE90B9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유형을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선택하세요</w:t>
            </w:r>
          </w:p>
          <w:p w14:paraId="4002AD8C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어플리케이션</w:t>
            </w:r>
          </w:p>
          <w:p w14:paraId="41C8B15F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lastRenderedPageBreak/>
              <w:t>전화</w:t>
            </w:r>
          </w:p>
          <w:p w14:paraId="4B49575D" w14:textId="7777777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방문</w:t>
            </w:r>
          </w:p>
          <w:p w14:paraId="57A95A0F" w14:textId="5D72A6DE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선택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>
              <w:rPr>
                <w:rFonts w:ascii="맑은 고딕" w:eastAsia="맑은 고딕" w:hAnsi="맑은 고딕" w:hint="eastAsia"/>
                <w:bCs/>
                <w:color w:val="00B050"/>
                <w:sz w:val="20"/>
                <w:lang w:eastAsia="ko-KR"/>
              </w:rPr>
              <w:t>방문</w:t>
            </w:r>
          </w:p>
          <w:p w14:paraId="16F0D209" w14:textId="5B3C4C67" w:rsidR="008F6F0E" w:rsidRP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[</w:t>
            </w:r>
            <w:r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방문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]</w:t>
            </w:r>
          </w:p>
          <w:p w14:paraId="2FB65BEB" w14:textId="30C16AC4" w:rsidR="008F6F0E" w:rsidRDefault="008F6F0E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주문이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완료되었습니다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.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번호는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7F23B9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  <w:r w:rsidRPr="008F6F0E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입니다</w:t>
            </w:r>
            <w:r w:rsidRPr="008F6F0E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621E9167" w14:textId="3B04A769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70AD47" w:themeColor="accent6"/>
                <w:sz w:val="20"/>
                <w:lang w:eastAsia="ko-KR"/>
              </w:rPr>
              <w:t>/</w:t>
            </w:r>
            <w:r w:rsidRPr="004302D4"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  <w:t xml:space="preserve">* </w:t>
            </w:r>
            <w:r w:rsidRPr="004302D4">
              <w:rPr>
                <w:rFonts w:ascii="맑은 고딕" w:eastAsia="맑은 고딕" w:hAnsi="맑은 고딕" w:hint="eastAsia"/>
                <w:bCs/>
                <w:color w:val="70AD47" w:themeColor="accent6"/>
                <w:sz w:val="20"/>
                <w:lang w:eastAsia="ko-KR"/>
              </w:rPr>
              <w:t>주문 완료</w:t>
            </w:r>
            <w:r w:rsidRPr="004302D4"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  <w:t xml:space="preserve"> */</w:t>
            </w:r>
          </w:p>
          <w:p w14:paraId="00B2A353" w14:textId="4ED525F9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주문을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완료합니다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60305B00" w14:textId="77777777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번호를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 w:rsidRPr="004302D4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0</w:t>
            </w:r>
          </w:p>
          <w:p w14:paraId="3A200384" w14:textId="77777777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조리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알람을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보냅니다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.)</w:t>
            </w:r>
          </w:p>
          <w:p w14:paraId="03AE291E" w14:textId="7933AF33" w:rsid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주문이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완료되었습니다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3B508DAD" w14:textId="77777777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70AD47" w:themeColor="accent6"/>
                <w:sz w:val="20"/>
                <w:lang w:eastAsia="ko-KR"/>
              </w:rPr>
            </w:pPr>
          </w:p>
          <w:p w14:paraId="1C57ECA8" w14:textId="77777777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주문을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완료합니다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  <w:p w14:paraId="741EB575" w14:textId="442B142A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번호를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입력하세요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: </w:t>
            </w:r>
            <w:r w:rsidRPr="007F23B9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59242DD5" w14:textId="60AEE4B8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포장합니다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.)</w:t>
            </w:r>
          </w:p>
          <w:p w14:paraId="0C844614" w14:textId="5AEA9542" w:rsidR="004302D4" w:rsidRPr="004302D4" w:rsidRDefault="004302D4" w:rsidP="00C43903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</w:pP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주문이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 xml:space="preserve"> </w:t>
            </w:r>
            <w:r w:rsidRPr="004302D4">
              <w:rPr>
                <w:rFonts w:ascii="맑은 고딕" w:eastAsia="맑은 고딕" w:hAnsi="맑은 고딕" w:hint="eastAsia"/>
                <w:bCs/>
                <w:color w:val="000000" w:themeColor="text1"/>
                <w:sz w:val="20"/>
                <w:lang w:eastAsia="ko-KR"/>
              </w:rPr>
              <w:t>완료되었습니다</w:t>
            </w:r>
            <w:r w:rsidRPr="004302D4">
              <w:rPr>
                <w:rFonts w:ascii="맑은 고딕" w:eastAsia="맑은 고딕" w:hAnsi="맑은 고딕"/>
                <w:bCs/>
                <w:color w:val="000000" w:themeColor="text1"/>
                <w:sz w:val="20"/>
                <w:lang w:eastAsia="ko-KR"/>
              </w:rPr>
              <w:t>.</w:t>
            </w:r>
          </w:p>
        </w:tc>
      </w:tr>
    </w:tbl>
    <w:p w14:paraId="1870887C" w14:textId="28147DBC" w:rsidR="00EF3FED" w:rsidRDefault="00EF3FE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F60A05D" w14:textId="77777777" w:rsidR="00C43903" w:rsidRDefault="00C4390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2B166F" w14:paraId="3784C800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D9C1577" w14:textId="165600FA" w:rsidR="002B166F" w:rsidRPr="005C1A09" w:rsidRDefault="0043777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2B166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57F0449B" w14:textId="1D9DF11E" w:rsidR="002B166F" w:rsidRPr="005C1A09" w:rsidRDefault="004A50F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메뉴 관리</w:t>
            </w:r>
          </w:p>
        </w:tc>
      </w:tr>
    </w:tbl>
    <w:p w14:paraId="442BFAAB" w14:textId="4AB20844" w:rsidR="006744F3" w:rsidRDefault="00AF565F" w:rsidP="00AF565F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 w:cstheme="minorBidi"/>
          <w:color w:val="000000"/>
          <w:kern w:val="2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287209" w14:paraId="7A91314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4A5AD20B" w14:textId="77777777" w:rsidR="00287209" w:rsidRPr="001F0607" w:rsidRDefault="00287209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324ACC6D" w14:textId="28816776" w:rsidR="00287209" w:rsidRDefault="00984F2D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옵저</w:t>
            </w:r>
            <w:r w:rsidR="00C65FE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버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패턴</w:t>
            </w:r>
            <w:r w:rsidR="000F169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="000F1697" w:rsidRP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 pattern</w:t>
            </w:r>
            <w:r w:rsid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287209" w14:paraId="314DC33F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F1CA67F" w14:textId="77777777" w:rsidR="00287209" w:rsidRPr="001F0607" w:rsidRDefault="00287209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2C3CBDE5" w14:textId="654D30C4" w:rsidR="00287209" w:rsidRPr="00FD7F85" w:rsidRDefault="00E14D56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하나의 객체의 상태가 변경되면 그 객체에 의존하는 다른 객체에게 연락이 가고,</w:t>
            </w: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 xml:space="preserve">자동으로 갱신되는 </w:t>
            </w:r>
            <w:proofErr w:type="gramStart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  <w:lang w:eastAsia="ko-KR"/>
              </w:rPr>
              <w:t>:n</w:t>
            </w:r>
            <w:proofErr w:type="gramEnd"/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 xml:space="preserve"> 의존성 방식</w:t>
            </w:r>
          </w:p>
        </w:tc>
      </w:tr>
      <w:tr w:rsidR="00287209" w14:paraId="29712E93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0F48258D" w14:textId="77777777" w:rsidR="00287209" w:rsidRPr="001F0607" w:rsidRDefault="00287209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5A2A7256" w14:textId="0A110188" w:rsidR="00287209" w:rsidRPr="00FD7F85" w:rsidRDefault="004C0CA7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사장이 </w:t>
            </w:r>
            <w:r w:rsidR="00812CC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메뉴를 추가/수정/삭제할 때마다 </w:t>
            </w:r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단골 손님으로 추가된 연락처,</w:t>
            </w:r>
            <w:r w:rsidR="007C7349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즐겨찾기로</w:t>
            </w:r>
            <w:proofErr w:type="spellEnd"/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추가된 배달 어플,</w:t>
            </w:r>
            <w:r w:rsidR="007C7349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매장 내 메뉴판에 </w:t>
            </w:r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변경된 내용이 적용되어야 한다.</w:t>
            </w:r>
            <w:r w:rsidR="00984F2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이에 따라 메뉴 관리 기능을 </w:t>
            </w:r>
            <w:proofErr w:type="spellStart"/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옵저버</w:t>
            </w:r>
            <w:proofErr w:type="spellEnd"/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패턴으로 적용하였다.</w:t>
            </w:r>
          </w:p>
        </w:tc>
      </w:tr>
      <w:tr w:rsidR="00287209" w14:paraId="0EB31A6F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7614955D" w14:textId="77777777" w:rsidR="00287209" w:rsidRPr="001F0607" w:rsidRDefault="00287209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287209" w14:paraId="53746115" w14:textId="77777777" w:rsidTr="00C5184F">
        <w:trPr>
          <w:trHeight w:val="2721"/>
        </w:trPr>
        <w:tc>
          <w:tcPr>
            <w:tcW w:w="10216" w:type="dxa"/>
            <w:gridSpan w:val="2"/>
            <w:vAlign w:val="center"/>
          </w:tcPr>
          <w:p w14:paraId="0809BB5E" w14:textId="2FE95964" w:rsidR="00287209" w:rsidRPr="00BA74C7" w:rsidRDefault="002813E3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메</w:t>
            </w:r>
            <w:r w:rsidR="000834B8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뉴 관리에 따라 해당되는 </w:t>
            </w:r>
            <w:r w:rsidR="00045ED0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메소드</w:t>
            </w:r>
            <w:r w:rsidR="000834B8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가 실행된다</w:t>
            </w:r>
            <w:r w:rsidR="00287209" w:rsidRPr="00CA36C8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proofErr w:type="spellStart"/>
            <w:r w:rsidR="000834B8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MenuManagement</w:t>
            </w:r>
            <w:proofErr w:type="spellEnd"/>
            <w:r w:rsidR="00287209" w:rsidRPr="00CA36C8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7865AA9C" w14:textId="718A7DC2" w:rsidR="00287209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reateMenu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추가</w:t>
            </w:r>
          </w:p>
          <w:p w14:paraId="5A9D07F2" w14:textId="403ECF03" w:rsidR="00E055D2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d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eleteMenu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제거</w:t>
            </w:r>
          </w:p>
          <w:p w14:paraId="2959A02B" w14:textId="755710F3" w:rsidR="00E055D2" w:rsidRPr="00BA74C7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m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odifyMenu</w:t>
            </w:r>
            <w:proofErr w:type="spell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수정</w:t>
            </w:r>
          </w:p>
          <w:p w14:paraId="6F4F1BFA" w14:textId="6FCFC3DE" w:rsidR="00287209" w:rsidRDefault="00AB012D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ind w:leftChars="100" w:left="64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①에서 실행된 </w:t>
            </w:r>
            <w:r w:rsidR="00045ED0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를 </w:t>
            </w:r>
            <w:r w:rsidR="004F33E9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통해</w:t>
            </w: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="003F1823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다른 클래스에게 연락하는 </w:t>
            </w:r>
            <w:proofErr w:type="spellStart"/>
            <w:r w:rsidR="003F1823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옵저버</w:t>
            </w:r>
            <w:proofErr w:type="spellEnd"/>
            <w:r w:rsidR="003F1823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클래스</w:t>
            </w:r>
            <w:r w:rsidR="00287209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r w:rsidR="003F1823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Observer</w:t>
            </w:r>
            <w:r w:rsidR="00287209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301AAA47" w14:textId="2B744C85" w:rsidR="00287209" w:rsidRDefault="007F62A5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ind w:leftChars="100" w:left="64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변경된 내용을 적용한다</w:t>
            </w:r>
            <w:r w:rsidR="00155A41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3629EFA1" w14:textId="05085367" w:rsidR="007F62A5" w:rsidRDefault="00E22584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E2258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SMSNotificationSender</w:t>
            </w:r>
            <w:proofErr w:type="spellEnd"/>
            <w:r w:rsidR="00573A4A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 w:rsidR="00573A4A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="00573A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단골 손님으로 추가된 연락처에 변경 사항을 문자메</w:t>
            </w:r>
            <w:r w:rsidR="005725E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시</w:t>
            </w:r>
            <w:r w:rsidR="00573A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지로 전송한다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04002F90" w14:textId="00E24F49" w:rsidR="00E22584" w:rsidRDefault="00573A4A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573A4A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AppNotificationSender</w:t>
            </w:r>
            <w:proofErr w:type="spellEnd"/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배달 </w:t>
            </w:r>
            <w:proofErr w:type="spellStart"/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어플에서</w:t>
            </w:r>
            <w:proofErr w:type="spellEnd"/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해당 식당을 </w:t>
            </w:r>
            <w:proofErr w:type="spellStart"/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즐겨찾기로</w:t>
            </w:r>
            <w:proofErr w:type="spellEnd"/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추가된 사용자에게 변경 사항을 어플 알림으로 전송한다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6B8B20C0" w14:textId="77FB5B16" w:rsidR="00573A4A" w:rsidRPr="00C21383" w:rsidRDefault="00573A4A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573A4A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MenuBoardDisplay</w:t>
            </w:r>
            <w:proofErr w:type="spellEnd"/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="00C40A7E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매장 내에 설치되어 있는 전자 </w:t>
            </w:r>
            <w:r w:rsidR="00C545DE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메뉴판</w:t>
            </w:r>
            <w:r w:rsidR="00BF69B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에 변경 사항을 적용하여 손님에게 메뉴 정보를 </w:t>
            </w:r>
            <w:r w:rsidR="004E05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표기한다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</w:tc>
      </w:tr>
      <w:tr w:rsidR="00287209" w14:paraId="062039B8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2BD3BDF" w14:textId="77777777" w:rsidR="00287209" w:rsidRPr="001F0607" w:rsidRDefault="00287209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20AE9A4D" w14:textId="50E4E393" w:rsidR="00287209" w:rsidRDefault="0078355B" w:rsidP="004C20B3">
            <w:pPr>
              <w:pStyle w:val="ListParagraph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 w:left="400" w:hanging="4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사장이 </w:t>
            </w:r>
            <w:r w:rsidR="001526B7" w:rsidRPr="0041288C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‘</w:t>
            </w: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간장 </w:t>
            </w:r>
            <w:proofErr w:type="spellStart"/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돈까스</w:t>
            </w:r>
            <w:proofErr w:type="spellEnd"/>
            <w:r w:rsidRPr="0041288C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’ </w:t>
            </w: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메뉴를 추가한다</w:t>
            </w:r>
            <w:r w:rsidR="00155A41"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.</w:t>
            </w:r>
          </w:p>
          <w:p w14:paraId="2EAB1668" w14:textId="7FDB5204" w:rsidR="0078355B" w:rsidRDefault="009D3CFF" w:rsidP="004C20B3">
            <w:pPr>
              <w:pStyle w:val="ListParagraph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enuManagement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의 </w:t>
            </w:r>
            <w:proofErr w:type="spellStart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createMenu</w:t>
            </w:r>
            <w:proofErr w:type="spell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()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가 실행된다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22DA2BC0" w14:textId="6EAFAB30" w:rsidR="009D3CFF" w:rsidRDefault="006B427D" w:rsidP="004C20B3">
            <w:pPr>
              <w:pStyle w:val="ListParagraph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create()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가 실행된다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0AF1CE7E" w14:textId="22F25BD2" w:rsidR="006B427D" w:rsidRDefault="006B427D" w:rsidP="004C20B3">
            <w:pPr>
              <w:pStyle w:val="ListParagraph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클래스를 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구현하는 각 </w:t>
            </w:r>
            <w:r w:rsidR="006072F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 </w:t>
            </w:r>
            <w:r w:rsidR="0082235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연락이 간다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07A2A853" w14:textId="1F5D905C" w:rsidR="00287209" w:rsidRPr="0041288C" w:rsidRDefault="006072F7" w:rsidP="004C20B3">
            <w:pPr>
              <w:pStyle w:val="ListParagraph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각 클래스의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create()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통해 변경 사항을 적용한다</w:t>
            </w:r>
          </w:p>
        </w:tc>
      </w:tr>
    </w:tbl>
    <w:p w14:paraId="6E757018" w14:textId="77777777" w:rsidR="00287209" w:rsidRDefault="00287209" w:rsidP="000F1697">
      <w:pPr>
        <w:autoSpaceDE w:val="0"/>
        <w:autoSpaceDN w:val="0"/>
        <w:rPr>
          <w:rFonts w:ascii="맑은 고딕" w:eastAsia="맑은 고딕" w:hAnsi="맑은 고딕" w:cstheme="minorBidi"/>
          <w:color w:val="000000"/>
          <w:kern w:val="2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287209" w14:paraId="4930141F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30690D4D" w14:textId="47310AF8" w:rsidR="00287209" w:rsidRPr="00870C9B" w:rsidRDefault="00287209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</w:t>
            </w:r>
            <w:r w:rsidR="002813E3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Case</w:t>
            </w:r>
            <w:r w:rsidR="002813E3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2813E3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다이어그램</w:t>
            </w:r>
          </w:p>
        </w:tc>
      </w:tr>
      <w:tr w:rsidR="00287209" w14:paraId="6928C0DE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5480B83C" w14:textId="603C2A78" w:rsidR="00287209" w:rsidRPr="002D0EAA" w:rsidRDefault="00806522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3F56EBAE" wp14:editId="262B2521">
                  <wp:extent cx="6644005" cy="1996440"/>
                  <wp:effectExtent l="0" t="0" r="4445" b="381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4005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F320B" w14:textId="39E1EF6B" w:rsidR="00287209" w:rsidRDefault="0028720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085745AC" w14:textId="44E4F839" w:rsidR="008806EB" w:rsidRDefault="008806EB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8806EB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96701E7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66F6979" w14:textId="348410F5" w:rsidR="00987BCC" w:rsidRPr="005C1A09" w:rsidRDefault="00437774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987BC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00439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2B2E4703" w14:textId="77777777" w:rsidR="00987BCC" w:rsidRPr="005C1A09" w:rsidRDefault="00987BCC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6FC0BD27" w14:textId="06F8F9BD" w:rsidR="00987BCC" w:rsidRPr="00772AE9" w:rsidRDefault="0086204F" w:rsidP="00065F40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b/>
          <w:bCs/>
          <w:noProof/>
          <w:color w:val="000000" w:themeColor="text1"/>
          <w:sz w:val="28"/>
          <w:szCs w:val="28"/>
          <w:lang w:eastAsia="ko-KR"/>
        </w:rPr>
        <w:drawing>
          <wp:inline distT="0" distB="0" distL="0" distR="0" wp14:anchorId="5F9EBA76" wp14:editId="452226F3">
            <wp:extent cx="9420225" cy="572926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8534" cy="573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8CFC" w14:textId="77777777" w:rsidR="008806EB" w:rsidRDefault="008806EB" w:rsidP="000F1697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8806EB" w:rsidSect="00514A28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pPr w:leftFromText="142" w:rightFromText="142" w:vertAnchor="text" w:horzAnchor="margin" w:tblpY="42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791594" w14:paraId="2E05C322" w14:textId="77777777" w:rsidTr="00791594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B7B91B9" w14:textId="36F00AAD" w:rsidR="00791594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639" w:type="dxa"/>
            <w:vAlign w:val="center"/>
          </w:tcPr>
          <w:p w14:paraId="5E924FA1" w14:textId="194E4DD9" w:rsidR="00791594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7CD729F0" w14:textId="77777777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6596"/>
        <w:gridCol w:w="3860"/>
      </w:tblGrid>
      <w:tr w:rsidR="00E740BC" w14:paraId="466A88D6" w14:textId="77777777" w:rsidTr="008620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69C50555" w14:textId="7539FF4A" w:rsidR="00E740BC" w:rsidRPr="00EF2AFC" w:rsidRDefault="00EF2AFC" w:rsidP="00EF2AF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메뉴 관리 </w:t>
            </w:r>
            <w:r w:rsidR="00E740BC"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E740BC" w14:paraId="0DCDA805" w14:textId="77777777" w:rsidTr="0086204F">
        <w:tc>
          <w:tcPr>
            <w:tcW w:w="10456" w:type="dxa"/>
            <w:gridSpan w:val="2"/>
          </w:tcPr>
          <w:p w14:paraId="0010565C" w14:textId="32D8E5CD" w:rsidR="00E740BC" w:rsidRDefault="0086204F" w:rsidP="00EF2AF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6204F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5F4B6B9" wp14:editId="5812BB76">
                  <wp:extent cx="6645910" cy="1790700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04F" w14:paraId="414265F0" w14:textId="77777777" w:rsidTr="0086204F">
        <w:trPr>
          <w:trHeight w:val="720"/>
        </w:trPr>
        <w:tc>
          <w:tcPr>
            <w:tcW w:w="6291" w:type="dxa"/>
            <w:vAlign w:val="center"/>
          </w:tcPr>
          <w:p w14:paraId="5B0AFAE4" w14:textId="77777777" w:rsidR="0086204F" w:rsidRPr="007D172F" w:rsidRDefault="0086204F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createMenu</w:t>
            </w:r>
            <w:proofErr w:type="spellEnd"/>
          </w:p>
          <w:p w14:paraId="581CBA0B" w14:textId="4F47E7FA" w:rsidR="0086204F" w:rsidRPr="007D172F" w:rsidRDefault="0086204F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</w:t>
            </w:r>
            <w:proofErr w:type="gram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string, price : int, </w:t>
            </w:r>
            <w:proofErr w:type="spell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foodType</w:t>
            </w:r>
            <w:proofErr w:type="spell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: string) : void</w:t>
            </w:r>
          </w:p>
        </w:tc>
        <w:tc>
          <w:tcPr>
            <w:tcW w:w="4165" w:type="dxa"/>
            <w:vAlign w:val="center"/>
          </w:tcPr>
          <w:p w14:paraId="0688982B" w14:textId="20D6E4E2" w:rsidR="0086204F" w:rsidRPr="006F2483" w:rsidRDefault="0086204F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메뉴를 추가할 때 수행되는 메소드</w:t>
            </w:r>
          </w:p>
        </w:tc>
      </w:tr>
      <w:tr w:rsidR="0086204F" w14:paraId="3A7C3298" w14:textId="77777777" w:rsidTr="0086204F">
        <w:trPr>
          <w:trHeight w:val="720"/>
        </w:trPr>
        <w:tc>
          <w:tcPr>
            <w:tcW w:w="6291" w:type="dxa"/>
            <w:vAlign w:val="center"/>
          </w:tcPr>
          <w:p w14:paraId="6F5BB38A" w14:textId="77777777" w:rsidR="0086204F" w:rsidRPr="007D172F" w:rsidRDefault="0086204F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deleteMenumodifyMenu</w:t>
            </w:r>
            <w:proofErr w:type="spellEnd"/>
          </w:p>
          <w:p w14:paraId="21EBADB8" w14:textId="2C03A4DA" w:rsidR="0086204F" w:rsidRPr="007D172F" w:rsidRDefault="0086204F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</w:t>
            </w:r>
            <w:proofErr w:type="gram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string, price : int, </w:t>
            </w:r>
            <w:proofErr w:type="spell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targetName</w:t>
            </w:r>
            <w:proofErr w:type="spell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: string) : void</w:t>
            </w:r>
          </w:p>
        </w:tc>
        <w:tc>
          <w:tcPr>
            <w:tcW w:w="4165" w:type="dxa"/>
            <w:vAlign w:val="center"/>
          </w:tcPr>
          <w:p w14:paraId="49A0D79B" w14:textId="56484B52" w:rsidR="0086204F" w:rsidRDefault="0086204F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메뉴를 제거할 때 수행되는 메소드</w:t>
            </w:r>
          </w:p>
        </w:tc>
      </w:tr>
      <w:tr w:rsidR="0086204F" w14:paraId="2C25A6AF" w14:textId="77777777" w:rsidTr="0086204F">
        <w:trPr>
          <w:trHeight w:val="720"/>
        </w:trPr>
        <w:tc>
          <w:tcPr>
            <w:tcW w:w="6291" w:type="dxa"/>
            <w:vAlign w:val="center"/>
          </w:tcPr>
          <w:p w14:paraId="44242EEF" w14:textId="77777777" w:rsidR="0086204F" w:rsidRPr="007D172F" w:rsidRDefault="0086204F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m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odifyMenu</w:t>
            </w:r>
            <w:proofErr w:type="spellEnd"/>
          </w:p>
          <w:p w14:paraId="7D99BD61" w14:textId="3B295593" w:rsidR="0086204F" w:rsidRPr="007D172F" w:rsidRDefault="0086204F" w:rsidP="002470CC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</w:t>
            </w:r>
            <w:proofErr w:type="gram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string, price : int, </w:t>
            </w:r>
            <w:proofErr w:type="spellStart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targetName</w:t>
            </w:r>
            <w:proofErr w:type="spellEnd"/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: string) : void</w:t>
            </w:r>
          </w:p>
        </w:tc>
        <w:tc>
          <w:tcPr>
            <w:tcW w:w="4165" w:type="dxa"/>
            <w:vAlign w:val="center"/>
          </w:tcPr>
          <w:p w14:paraId="49ADD087" w14:textId="05CFBC89" w:rsidR="0086204F" w:rsidRDefault="0086204F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메뉴를 수정할 때 수행되는 메소드</w:t>
            </w:r>
          </w:p>
        </w:tc>
      </w:tr>
    </w:tbl>
    <w:p w14:paraId="7BF96BBB" w14:textId="6908DDE5" w:rsidR="002B166F" w:rsidRDefault="002B166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4358BF0" w14:textId="77777777" w:rsidR="00DF30E2" w:rsidRDefault="00AF565F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463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5345"/>
        <w:gridCol w:w="5118"/>
      </w:tblGrid>
      <w:tr w:rsidR="00DF30E2" w14:paraId="795A2B2E" w14:textId="77777777" w:rsidTr="000A6426">
        <w:trPr>
          <w:trHeight w:val="367"/>
        </w:trPr>
        <w:tc>
          <w:tcPr>
            <w:tcW w:w="10463" w:type="dxa"/>
            <w:gridSpan w:val="2"/>
            <w:shd w:val="clear" w:color="auto" w:fill="D9D9D9" w:themeFill="background1" w:themeFillShade="D9"/>
          </w:tcPr>
          <w:p w14:paraId="543466D7" w14:textId="1EB6F4D9" w:rsidR="00DF30E2" w:rsidRPr="00EF2AFC" w:rsidRDefault="00DF30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 xml:space="preserve"> </w:t>
            </w:r>
            <w:r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DF30E2" w14:paraId="53FD577B" w14:textId="77777777" w:rsidTr="000A6426">
        <w:trPr>
          <w:trHeight w:val="3289"/>
        </w:trPr>
        <w:tc>
          <w:tcPr>
            <w:tcW w:w="10463" w:type="dxa"/>
            <w:gridSpan w:val="2"/>
            <w:tcBorders>
              <w:bottom w:val="single" w:sz="4" w:space="0" w:color="auto"/>
            </w:tcBorders>
          </w:tcPr>
          <w:p w14:paraId="13378531" w14:textId="77777777" w:rsidR="00DF30E2" w:rsidRDefault="00DF30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A53DE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79A87402" wp14:editId="7E50156B">
                  <wp:extent cx="6428509" cy="1903492"/>
                  <wp:effectExtent l="0" t="0" r="0" b="190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57" cy="19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70B" w14:paraId="59B6E087" w14:textId="77777777" w:rsidTr="000A6426">
        <w:trPr>
          <w:trHeight w:val="531"/>
        </w:trPr>
        <w:tc>
          <w:tcPr>
            <w:tcW w:w="5345" w:type="dxa"/>
            <w:tcBorders>
              <w:bottom w:val="single" w:sz="12" w:space="0" w:color="auto"/>
            </w:tcBorders>
            <w:vAlign w:val="center"/>
          </w:tcPr>
          <w:p w14:paraId="27627C96" w14:textId="4E14A25F" w:rsidR="0076470B" w:rsidRPr="004F3003" w:rsidRDefault="00022F7F" w:rsidP="00022F7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- </w:t>
            </w:r>
            <w:proofErr w:type="gramStart"/>
            <w:r w:rsidR="00345257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observers :</w:t>
            </w:r>
            <w:proofErr w:type="gramEnd"/>
            <w:r w:rsidR="00345257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List&lt;Observer&gt;</w:t>
            </w:r>
          </w:p>
        </w:tc>
        <w:tc>
          <w:tcPr>
            <w:tcW w:w="5118" w:type="dxa"/>
            <w:tcBorders>
              <w:bottom w:val="single" w:sz="12" w:space="0" w:color="auto"/>
            </w:tcBorders>
            <w:vAlign w:val="center"/>
          </w:tcPr>
          <w:p w14:paraId="085255EB" w14:textId="42C94A64" w:rsidR="0076470B" w:rsidRPr="006F2483" w:rsidRDefault="0086204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서비스에 등록된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</w:t>
            </w:r>
            <w:r w:rsidR="00C5408E"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rver</w:t>
            </w:r>
            <w:r w:rsidR="00A46F9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객체</w:t>
            </w:r>
          </w:p>
        </w:tc>
      </w:tr>
      <w:tr w:rsidR="00925C85" w14:paraId="7F40F29D" w14:textId="77777777" w:rsidTr="000A6426">
        <w:trPr>
          <w:trHeight w:val="531"/>
        </w:trPr>
        <w:tc>
          <w:tcPr>
            <w:tcW w:w="5345" w:type="dxa"/>
            <w:tcBorders>
              <w:top w:val="single" w:sz="12" w:space="0" w:color="auto"/>
            </w:tcBorders>
            <w:vAlign w:val="center"/>
          </w:tcPr>
          <w:p w14:paraId="13B7D30D" w14:textId="10902379" w:rsidR="00925C85" w:rsidRPr="004F3003" w:rsidRDefault="00CE5F7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="00EC4CF6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addObserver</w:t>
            </w:r>
            <w:proofErr w:type="spell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observer : Observer) : void</w:t>
            </w:r>
          </w:p>
        </w:tc>
        <w:tc>
          <w:tcPr>
            <w:tcW w:w="5118" w:type="dxa"/>
            <w:tcBorders>
              <w:top w:val="single" w:sz="12" w:space="0" w:color="auto"/>
            </w:tcBorders>
            <w:vAlign w:val="center"/>
          </w:tcPr>
          <w:p w14:paraId="3911E9BE" w14:textId="03FA874D" w:rsidR="00925C85" w:rsidRPr="006F2483" w:rsidRDefault="0086204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ubject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 변경 사항을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listen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할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v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 추가</w:t>
            </w:r>
          </w:p>
        </w:tc>
      </w:tr>
      <w:tr w:rsidR="00925C85" w14:paraId="467CBB2B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0C4376D3" w14:textId="68CD57E9" w:rsidR="00925C85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removeObserver</w:t>
            </w:r>
            <w:proofErr w:type="spell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observer : Observer) : void</w:t>
            </w:r>
          </w:p>
        </w:tc>
        <w:tc>
          <w:tcPr>
            <w:tcW w:w="5118" w:type="dxa"/>
            <w:vAlign w:val="center"/>
          </w:tcPr>
          <w:p w14:paraId="23EFEDA6" w14:textId="202F9358" w:rsidR="00925C85" w:rsidRPr="006F2483" w:rsidRDefault="0086204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ubject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 변경 사항을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listen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할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v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 제거</w:t>
            </w:r>
          </w:p>
        </w:tc>
      </w:tr>
      <w:tr w:rsidR="00925C85" w14:paraId="3F4F48EA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476A07F6" w14:textId="3D00D80C" w:rsidR="00925C85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onCreate</w:t>
            </w:r>
            <w:proofErr w:type="spell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 String, prince : int) : void</w:t>
            </w:r>
          </w:p>
        </w:tc>
        <w:tc>
          <w:tcPr>
            <w:tcW w:w="5118" w:type="dxa"/>
            <w:vAlign w:val="center"/>
          </w:tcPr>
          <w:p w14:paraId="3A252D80" w14:textId="5EE7B444" w:rsidR="00925C85" w:rsidRPr="006F2483" w:rsidRDefault="00B605E6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추가되었을 때 </w:t>
            </w:r>
            <w:r w:rsidR="004103DF"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 w:rsidR="004103D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  <w:tr w:rsidR="00925C85" w14:paraId="0B435CD4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630A753E" w14:textId="77777777" w:rsidR="008B2850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onModify</w:t>
            </w:r>
            <w:proofErr w:type="spellEnd"/>
          </w:p>
          <w:p w14:paraId="26819E01" w14:textId="5BDDB235" w:rsidR="00925C85" w:rsidRPr="004F3003" w:rsidRDefault="00600045" w:rsidP="008B2850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Start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</w:t>
            </w:r>
            <w:proofErr w:type="gramEnd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String, prince : int, </w:t>
            </w:r>
            <w:proofErr w:type="spellStart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lastName</w:t>
            </w:r>
            <w:proofErr w:type="spellEnd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: string</w:t>
            </w:r>
            <w:r w:rsidR="008B2850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="008B2850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lastPrice</w:t>
            </w:r>
            <w:proofErr w:type="spellEnd"/>
            <w:r w:rsidR="008B2850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: int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) : void</w:t>
            </w:r>
          </w:p>
        </w:tc>
        <w:tc>
          <w:tcPr>
            <w:tcW w:w="5118" w:type="dxa"/>
            <w:vAlign w:val="center"/>
          </w:tcPr>
          <w:p w14:paraId="5FAD0270" w14:textId="6E022924" w:rsidR="00925C85" w:rsidRPr="006F2483" w:rsidRDefault="004103D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변경되었을 때 </w:t>
            </w: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  <w:tr w:rsidR="00B605E6" w14:paraId="4DDA856F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3EDC7485" w14:textId="3762AA04" w:rsidR="00B605E6" w:rsidRPr="004F3003" w:rsidRDefault="00B605E6" w:rsidP="00B605E6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onDelete</w:t>
            </w:r>
            <w:proofErr w:type="spellEnd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name : string) : void</w:t>
            </w:r>
          </w:p>
        </w:tc>
        <w:tc>
          <w:tcPr>
            <w:tcW w:w="5118" w:type="dxa"/>
            <w:vAlign w:val="center"/>
          </w:tcPr>
          <w:p w14:paraId="324CF833" w14:textId="1ADB4151" w:rsidR="00B605E6" w:rsidRPr="006F2483" w:rsidRDefault="004103DF" w:rsidP="00B605E6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제거되었을 때 </w:t>
            </w: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</w:tbl>
    <w:p w14:paraId="5801B2C7" w14:textId="77777777" w:rsidR="0057742A" w:rsidRDefault="0057742A" w:rsidP="00DF30E2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4C5D5F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FF77FD" w14:paraId="58D34245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6CF6F2F3" w14:textId="3526B390" w:rsidR="00FF77FD" w:rsidRPr="00EF2AFC" w:rsidRDefault="00DF017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O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bserver</w:t>
            </w:r>
            <w:r w:rsidR="00FF77F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FF77FD"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FF77FD" w14:paraId="5B0F2D04" w14:textId="77777777" w:rsidTr="00C5184F">
        <w:tc>
          <w:tcPr>
            <w:tcW w:w="10456" w:type="dxa"/>
          </w:tcPr>
          <w:p w14:paraId="3BA243C8" w14:textId="492D4473" w:rsidR="00FF77FD" w:rsidRDefault="00557DF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7DF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8A7CB7D" wp14:editId="5E51E9C8">
                  <wp:extent cx="6465050" cy="1378132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9531" cy="137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17A" w14:paraId="3893FC9D" w14:textId="77777777" w:rsidTr="00DF017A">
        <w:trPr>
          <w:trHeight w:val="20"/>
        </w:trPr>
        <w:tc>
          <w:tcPr>
            <w:tcW w:w="10456" w:type="dxa"/>
            <w:vAlign w:val="center"/>
          </w:tcPr>
          <w:p w14:paraId="360D5573" w14:textId="3D825926" w:rsidR="00DF017A" w:rsidRPr="00B04D96" w:rsidRDefault="004C4F3D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</w:pPr>
            <w:proofErr w:type="spellStart"/>
            <w:r w:rsidRPr="00B04D96"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  <w:t>MenuManagement</w:t>
            </w:r>
            <w:proofErr w:type="spellEnd"/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에서 실행되는 메뉴 추가/제거/수정 </w:t>
            </w:r>
            <w:r w:rsidR="00045ED0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메소드</w:t>
            </w:r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를 통해 </w:t>
            </w:r>
            <w:r w:rsidRPr="00B04D96"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  <w:t xml:space="preserve">Observer </w:t>
            </w:r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객체</w:t>
            </w:r>
            <w:r w:rsidR="00E452B6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에서 각 </w:t>
            </w:r>
            <w:r w:rsidR="00045ED0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메소드</w:t>
            </w:r>
            <w:r w:rsidR="00E452B6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에 따라 호출된다</w:t>
            </w:r>
          </w:p>
        </w:tc>
      </w:tr>
    </w:tbl>
    <w:p w14:paraId="01600A0D" w14:textId="564C5EF0" w:rsidR="00557DFA" w:rsidRDefault="00557DFA" w:rsidP="009A018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AE30783" w14:textId="3D4EB4EC" w:rsidR="00557DFA" w:rsidRDefault="00557DF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C6394E1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CDC1966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3599"/>
        <w:gridCol w:w="6828"/>
        <w:gridCol w:w="29"/>
      </w:tblGrid>
      <w:tr w:rsidR="0048553A" w14:paraId="5149AD81" w14:textId="77777777" w:rsidTr="00B04D96">
        <w:tc>
          <w:tcPr>
            <w:tcW w:w="10456" w:type="dxa"/>
            <w:gridSpan w:val="3"/>
            <w:shd w:val="clear" w:color="auto" w:fill="D9D9D9" w:themeFill="background1" w:themeFillShade="D9"/>
          </w:tcPr>
          <w:p w14:paraId="043DC8B6" w14:textId="0BE382EB" w:rsidR="000E0F2A" w:rsidRPr="00EF2AFC" w:rsidRDefault="009A0183" w:rsidP="00491A69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br w:type="page"/>
            </w:r>
            <w:proofErr w:type="spellStart"/>
            <w:r w:rsidR="000E0F2A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SMSNotificationSender</w:t>
            </w:r>
            <w:proofErr w:type="spellEnd"/>
            <w:r w:rsidR="00491A69" w:rsidRP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ㆍ</w:t>
            </w:r>
            <w:proofErr w:type="spellStart"/>
            <w:r w:rsidR="00491A69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AppNotificationSender</w:t>
            </w:r>
            <w:proofErr w:type="spellEnd"/>
            <w:r w:rsidR="00491A69" w:rsidRP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ㆍ</w:t>
            </w:r>
            <w:proofErr w:type="spellStart"/>
            <w:r w:rsidR="00491A69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MenuBoardDisplay</w:t>
            </w:r>
            <w:proofErr w:type="spellEnd"/>
            <w:r w:rsid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48553A" w14:paraId="0B1569D6" w14:textId="77777777" w:rsidTr="00B04D96">
        <w:tc>
          <w:tcPr>
            <w:tcW w:w="10456" w:type="dxa"/>
            <w:gridSpan w:val="3"/>
          </w:tcPr>
          <w:p w14:paraId="12922155" w14:textId="2265958D" w:rsidR="0048553A" w:rsidRDefault="00557DF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7DF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E2709C8" wp14:editId="2AAF030B">
                  <wp:extent cx="6645910" cy="3890010"/>
                  <wp:effectExtent l="0" t="0" r="254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89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5DF" w14:paraId="1605BCDA" w14:textId="77777777" w:rsidTr="002604AA">
        <w:trPr>
          <w:gridAfter w:val="1"/>
          <w:wAfter w:w="24" w:type="dxa"/>
          <w:trHeight w:val="720"/>
        </w:trPr>
        <w:tc>
          <w:tcPr>
            <w:tcW w:w="3256" w:type="dxa"/>
            <w:vAlign w:val="center"/>
          </w:tcPr>
          <w:p w14:paraId="4F89F3CF" w14:textId="3D3BEBFD" w:rsidR="0048553A" w:rsidRPr="0057742A" w:rsidRDefault="00AE78FE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57742A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+ Create, modify, </w:t>
            </w:r>
            <w:proofErr w:type="gramStart"/>
            <w:r w:rsidRPr="0057742A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delete(</w:t>
            </w:r>
            <w:proofErr w:type="gramEnd"/>
            <w:r w:rsidRPr="0057742A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7176" w:type="dxa"/>
            <w:vAlign w:val="center"/>
          </w:tcPr>
          <w:p w14:paraId="7A5B2775" w14:textId="1D942282" w:rsidR="0048553A" w:rsidRPr="006F2483" w:rsidRDefault="006F15D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메뉴가 추가/수정/제거될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때 각 클래스에 맞는 </w:t>
            </w:r>
            <w:r w:rsidR="008871C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행동을 수행하는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</w:tbl>
    <w:p w14:paraId="6689D325" w14:textId="77777777" w:rsidR="0048553A" w:rsidRPr="00E740BC" w:rsidRDefault="0048553A" w:rsidP="009370FF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A1905F4" w14:textId="071E0B66" w:rsidR="00791594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4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791594" w14:paraId="257988C4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D060ED2" w14:textId="782D802D" w:rsidR="00791594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635" w:type="dxa"/>
            <w:vAlign w:val="center"/>
          </w:tcPr>
          <w:p w14:paraId="6C737C6E" w14:textId="77777777" w:rsidR="00791594" w:rsidRPr="005C1A09" w:rsidRDefault="00791594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8449E4F" w14:textId="77777777" w:rsidR="00791594" w:rsidRDefault="00791594" w:rsidP="000F1697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791594" w14:paraId="37EE6E10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B7A0B00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404D1B9" w14:textId="0A1F9917" w:rsidR="00791594" w:rsidRPr="00E15CA0" w:rsidRDefault="0004061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04061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Pr="0004061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04061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791594" w14:paraId="4437EB2C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1013D12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3790AC8A" w14:textId="0ED4770D" w:rsidR="00791594" w:rsidRPr="00E15CA0" w:rsidRDefault="0004061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04061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SFR-0301</w:t>
            </w:r>
          </w:p>
        </w:tc>
      </w:tr>
      <w:tr w:rsidR="00791594" w14:paraId="1CEF245A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3045C3F0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7F7A9691" w14:textId="3D4C8969" w:rsidR="00791594" w:rsidRPr="00536E25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C2695C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menu/MenuManagement.java</w:t>
            </w:r>
          </w:p>
        </w:tc>
      </w:tr>
      <w:tr w:rsidR="00791594" w14:paraId="1F54B2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D5244EC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782ADC5C" w14:textId="14A528EC" w:rsidR="00791594" w:rsidRPr="00E15CA0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791594" w14:paraId="30C268B2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F4A1291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7B6F42F" w14:textId="685515B5" w:rsidR="00791594" w:rsidRPr="00E15CA0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사장이 메뉴를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추가/수정/삭제하여 문자,</w:t>
            </w:r>
            <w:r w:rsidR="003C356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어플,</w:t>
            </w:r>
            <w:r w:rsidR="003C356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전광판에 변경 사항을 적용한다</w:t>
            </w:r>
          </w:p>
        </w:tc>
      </w:tr>
    </w:tbl>
    <w:p w14:paraId="6CA6C904" w14:textId="77777777" w:rsidR="001A1F9D" w:rsidRDefault="001A1F9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BF397CD" w14:textId="56E6BB28" w:rsidR="00791594" w:rsidRDefault="00791594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165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A920D0" w14:paraId="7C654312" w14:textId="77777777" w:rsidTr="00A920D0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A7DB83C" w14:textId="2BED785E" w:rsidR="00A920D0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A920D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4411DD58" w14:textId="77777777" w:rsidR="00A920D0" w:rsidRPr="005C1A09" w:rsidRDefault="00A920D0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5EB21048" w14:textId="77777777" w:rsidR="00497A29" w:rsidRDefault="00497A2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1819A2" w14:paraId="093B1D86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E6A909F" w14:textId="6AE6AFD2" w:rsidR="001819A2" w:rsidRPr="00621549" w:rsidRDefault="00C40524" w:rsidP="00621549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E64316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M</w:t>
            </w:r>
            <w:r w:rsidR="00E64316" w:rsidRPr="00E64316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enu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/</w:t>
            </w:r>
            <w:proofErr w:type="spellStart"/>
            <w:r w:rsidR="00E64316" w:rsidRPr="00E64316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MenuManagement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lang w:eastAsia="ko-KR"/>
              </w:rPr>
              <w:t>j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ava</w:t>
            </w:r>
            <w:r w:rsidR="00E64316" w:rsidRPr="00E64316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#createMenu</w:t>
            </w:r>
            <w:proofErr w:type="spellEnd"/>
          </w:p>
        </w:tc>
      </w:tr>
      <w:tr w:rsidR="001819A2" w14:paraId="1EB1E69F" w14:textId="77777777" w:rsidTr="00BD272A">
        <w:tc>
          <w:tcPr>
            <w:tcW w:w="10456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D3B4970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F33E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createMenu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067D0E5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gramStart"/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try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{</w:t>
            </w:r>
            <w:proofErr w:type="gramEnd"/>
          </w:p>
          <w:p w14:paraId="069C632C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Create menu</w:t>
            </w:r>
          </w:p>
          <w:p w14:paraId="3895459C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BufferedReader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br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=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BufferedReader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InputStreamReader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(System.in));</w:t>
            </w:r>
          </w:p>
          <w:p w14:paraId="519C351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"Name: "</w:t>
            </w:r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70AE38ED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String name = 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br.readLine</w:t>
            </w:r>
            <w:proofErr w:type="spellEnd"/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();</w:t>
            </w:r>
          </w:p>
          <w:p w14:paraId="66CAE06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"Price: "</w:t>
            </w:r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101060AF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 =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Integer.parseInt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br.readLine</w:t>
            </w:r>
            <w:proofErr w:type="spellEnd"/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());</w:t>
            </w:r>
          </w:p>
          <w:p w14:paraId="5F59DE0F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this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.menuRepository.createMenu</w:t>
            </w:r>
            <w:proofErr w:type="spellEnd"/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Menu.builder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</w:t>
            </w:r>
          </w:p>
          <w:p w14:paraId="15A8C00A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.name(name)</w:t>
            </w:r>
          </w:p>
          <w:p w14:paraId="05DC0A44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proofErr w:type="gram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.price</w:t>
            </w:r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(price).build());</w:t>
            </w:r>
          </w:p>
          <w:p w14:paraId="658282E1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proofErr w:type="gramStart"/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this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.onCreate</w:t>
            </w:r>
            <w:proofErr w:type="spellEnd"/>
            <w:proofErr w:type="gram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(name, price);</w:t>
            </w:r>
          </w:p>
          <w:p w14:paraId="5AE3EA12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7497A9CD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IOException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e) {</w:t>
            </w:r>
          </w:p>
          <w:p w14:paraId="795A0193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System.err.println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"입력 중 문제가 발생했습니다."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CFB5805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216C75C9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NumberFormatException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e) {</w:t>
            </w:r>
          </w:p>
          <w:p w14:paraId="58EF5BD0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</w:t>
            </w:r>
            <w:proofErr w:type="spellStart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System.err.println</w:t>
            </w:r>
            <w:proofErr w:type="spellEnd"/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"잘못된 값을 입력했습니다."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1A21273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499CC803" w14:textId="2FFB659B" w:rsidR="001819A2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</w:tc>
      </w:tr>
      <w:tr w:rsidR="00497A29" w14:paraId="424A1521" w14:textId="77777777" w:rsidTr="00BD272A">
        <w:tc>
          <w:tcPr>
            <w:tcW w:w="104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7E4096B" w14:textId="14A226D0" w:rsidR="00497A29" w:rsidRPr="00621549" w:rsidRDefault="00621549" w:rsidP="00621549">
            <w:pPr>
              <w:widowControl w:val="0"/>
              <w:autoSpaceDE w:val="0"/>
              <w:autoSpaceDN w:val="0"/>
              <w:jc w:val="center"/>
              <w:rPr>
                <w:rFonts w:ascii="맑은 고딕" w:eastAsiaTheme="minorEastAsia" w:hAnsi="맑은 고딕"/>
                <w:b/>
                <w:bCs/>
                <w:color w:val="000000"/>
                <w:sz w:val="20"/>
              </w:rPr>
            </w:pPr>
            <w:bookmarkStart w:id="1" w:name="_Hlk105957439"/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menu/</w:t>
            </w:r>
            <w:r w:rsidR="006E1554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interface</w:t>
            </w: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/</w:t>
            </w:r>
            <w:r w:rsidR="006E1554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NotifyElement</w:t>
            </w: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bookmarkEnd w:id="1"/>
      <w:tr w:rsidR="00497A29" w14:paraId="52C8A2B6" w14:textId="77777777" w:rsidTr="004302D4">
        <w:tc>
          <w:tcPr>
            <w:tcW w:w="10456" w:type="dxa"/>
            <w:tcBorders>
              <w:top w:val="single" w:sz="8" w:space="0" w:color="auto"/>
              <w:bottom w:val="single" w:sz="8" w:space="0" w:color="auto"/>
            </w:tcBorders>
          </w:tcPr>
          <w:p w14:paraId="3BE8579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addObserver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 observer) {</w:t>
            </w:r>
          </w:p>
          <w:p w14:paraId="5B757214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observers.add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(observer</w:t>
            </w:r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43A65FE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60B902D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4AE0217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292F0FE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</w:t>
            </w:r>
            <w:proofErr w:type="gramStart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remove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observer from the list of observers</w:t>
            </w:r>
          </w:p>
          <w:p w14:paraId="2A34027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observer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observer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to be removed</w:t>
            </w:r>
          </w:p>
          <w:p w14:paraId="284E451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DBCC13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removeObserver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 observer) {</w:t>
            </w:r>
          </w:p>
          <w:p w14:paraId="2D4C661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observers.remove</w:t>
            </w:r>
            <w:proofErr w:type="spellEnd"/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(observer);</w:t>
            </w:r>
          </w:p>
          <w:p w14:paraId="66F572C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7140D76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F94F444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706BD12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lastRenderedPageBreak/>
              <w:t xml:space="preserve"> * This method is used to notify all observers that the menu has been created.</w:t>
            </w:r>
          </w:p>
          <w:p w14:paraId="7343E06B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new menu.</w:t>
            </w:r>
          </w:p>
          <w:p w14:paraId="0E05508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price the price of the new menu.</w:t>
            </w:r>
          </w:p>
          <w:p w14:paraId="7CEDFA1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09F478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onCreate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String name,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price){</w:t>
            </w:r>
          </w:p>
          <w:p w14:paraId="0987C882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observers.forEach</w:t>
            </w:r>
            <w:proofErr w:type="spellEnd"/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(observer -&gt;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observer.create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(name, price));</w:t>
            </w:r>
          </w:p>
          <w:p w14:paraId="3923DB2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2F9A216F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47016BC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C8F891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method is used to notify all observers that the menu has been updated.</w:t>
            </w:r>
          </w:p>
          <w:p w14:paraId="498AA66C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lastName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the name of the menu before update.</w:t>
            </w:r>
          </w:p>
          <w:p w14:paraId="671F552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lastPrice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the price of the menu before update.</w:t>
            </w:r>
          </w:p>
          <w:p w14:paraId="381188F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menu after update.</w:t>
            </w:r>
          </w:p>
          <w:p w14:paraId="13BF30A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price the price of the menu after update.</w:t>
            </w:r>
          </w:p>
          <w:p w14:paraId="28B9A1B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747D2A9D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onModify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String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lastName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lastPrice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, String name,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price){</w:t>
            </w:r>
          </w:p>
          <w:p w14:paraId="00D8BA0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observers.forEach</w:t>
            </w:r>
            <w:proofErr w:type="spellEnd"/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(observer -&gt;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observer.modify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lastName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,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lastPrice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, name, price));</w:t>
            </w:r>
          </w:p>
          <w:p w14:paraId="15657517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70499EF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364442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489698D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method is used to notify all observers that the menu has been deleted.</w:t>
            </w:r>
          </w:p>
          <w:p w14:paraId="5472CE7E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menu to delete.</w:t>
            </w:r>
          </w:p>
          <w:p w14:paraId="536895CF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6E47FE7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onDelete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String name){</w:t>
            </w:r>
          </w:p>
          <w:p w14:paraId="5AF9F40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proofErr w:type="spellStart"/>
            <w:proofErr w:type="gram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observers.forEach</w:t>
            </w:r>
            <w:proofErr w:type="spellEnd"/>
            <w:proofErr w:type="gram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(observer -&gt; </w:t>
            </w:r>
            <w:proofErr w:type="spellStart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observer.delete</w:t>
            </w:r>
            <w:proofErr w:type="spellEnd"/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(name));</w:t>
            </w:r>
          </w:p>
          <w:p w14:paraId="41CF8FB3" w14:textId="7D17A640" w:rsidR="004302D4" w:rsidRPr="00AF023A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4302D4" w14:paraId="3A91908E" w14:textId="77777777" w:rsidTr="00E626B8">
        <w:tc>
          <w:tcPr>
            <w:tcW w:w="104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4B18D96" w14:textId="4591BAED" w:rsidR="004302D4" w:rsidRPr="009228E3" w:rsidRDefault="006E1554" w:rsidP="004302D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</w:pP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lastRenderedPageBreak/>
              <w:t>menu/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observers</w:t>
            </w: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/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SMSNotificationSender</w:t>
            </w: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t.java</w:t>
            </w:r>
          </w:p>
        </w:tc>
      </w:tr>
      <w:tr w:rsidR="004302D4" w14:paraId="06426215" w14:textId="77777777" w:rsidTr="00E626B8">
        <w:tc>
          <w:tcPr>
            <w:tcW w:w="10456" w:type="dxa"/>
            <w:tcBorders>
              <w:top w:val="single" w:sz="8" w:space="0" w:color="auto"/>
            </w:tcBorders>
          </w:tcPr>
          <w:p w14:paraId="52AE72F2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ind w:firstLineChars="200" w:firstLine="400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List&lt;String&gt; </w:t>
            </w:r>
            <w:proofErr w:type="spellStart"/>
            <w:proofErr w:type="gram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subscribedPhoneNumberList</w:t>
            </w:r>
            <w:proofErr w:type="spellEnd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097C9F95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6E1554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final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String CREATE_MENU_MESSAGE_FORMAT = </w:t>
            </w:r>
            <w:r w:rsidRPr="006E1554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"새로운 메뉴 %s이(가) 추가되었습니다. %d 원으로 신메뉴를 만나보세요.\n"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</w:p>
          <w:p w14:paraId="0D02DFAA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424B29A4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@Override</w:t>
            </w:r>
          </w:p>
          <w:p w14:paraId="58894AD9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6E1554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6E1554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void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create(</w:t>
            </w:r>
            <w:proofErr w:type="gramEnd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String name, </w:t>
            </w:r>
            <w:r w:rsidRPr="006E1554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price) {</w:t>
            </w:r>
          </w:p>
          <w:p w14:paraId="2609519B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6E1554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"Observer Detected create signal -------"</w:t>
            </w:r>
            <w:proofErr w:type="gram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4E8C7AEE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sendMessageToSubscribedUser</w:t>
            </w:r>
            <w:proofErr w:type="spellEnd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  <w:r w:rsidRPr="006E1554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Object[]{name, price}, CREATE_MENU_MESSAGE_FORMAT);</w:t>
            </w:r>
          </w:p>
          <w:p w14:paraId="7E54CB35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System.out.println</w:t>
            </w:r>
            <w:proofErr w:type="spellEnd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6E1554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"Done sending SMS to subscribers."</w:t>
            </w:r>
            <w:proofErr w:type="gramStart"/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  <w:proofErr w:type="gramEnd"/>
          </w:p>
          <w:p w14:paraId="1604ACCA" w14:textId="77777777" w:rsidR="006E1554" w:rsidRPr="006E1554" w:rsidRDefault="006E1554" w:rsidP="006E1554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6E1554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75A2EBF1" w14:textId="3783B473" w:rsidR="004302D4" w:rsidRPr="00621549" w:rsidRDefault="004302D4" w:rsidP="004302D4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</w:p>
        </w:tc>
      </w:tr>
    </w:tbl>
    <w:p w14:paraId="4D446AB7" w14:textId="342DE0ED" w:rsidR="00497A29" w:rsidRDefault="00497A2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E4FA0" w14:paraId="6E3444B8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2F19A225" w14:textId="7D877B45" w:rsidR="003E4FA0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3E4FA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056E2955" w14:textId="77777777" w:rsidR="003E4FA0" w:rsidRPr="005C1A09" w:rsidRDefault="003E4FA0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663D3270" w14:textId="77777777" w:rsidR="003E4FA0" w:rsidRDefault="003E4FA0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E4FA0" w:rsidRPr="005D5BAC" w14:paraId="69E7B891" w14:textId="77777777" w:rsidTr="00C5184F">
        <w:tc>
          <w:tcPr>
            <w:tcW w:w="10456" w:type="dxa"/>
          </w:tcPr>
          <w:p w14:paraId="24ACB37E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[1]: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생성</w:t>
            </w:r>
          </w:p>
          <w:p w14:paraId="106EB6DA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[2]: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수정</w:t>
            </w:r>
          </w:p>
          <w:p w14:paraId="02698704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[3]: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삭제</w:t>
            </w:r>
          </w:p>
          <w:p w14:paraId="256D5250" w14:textId="77777777" w:rsid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[4]: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0C0698DA" w14:textId="77777777" w:rsidR="00ED6ED6" w:rsidRPr="005D5BAC" w:rsidRDefault="00ED6ED6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DFB80D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원하는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동작을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: </w:t>
            </w:r>
            <w:r w:rsidRPr="0057671D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1</w:t>
            </w:r>
          </w:p>
          <w:p w14:paraId="648A5DF1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Name: </w:t>
            </w:r>
            <w:r w:rsidRPr="00B04D96">
              <w:rPr>
                <w:rFonts w:ascii="맑은 고딕" w:eastAsia="맑은 고딕" w:hAnsi="맑은 고딕" w:hint="eastAsia"/>
                <w:b/>
                <w:color w:val="00B050"/>
                <w:sz w:val="20"/>
                <w:lang w:eastAsia="ko-KR"/>
              </w:rPr>
              <w:t>간장</w:t>
            </w:r>
            <w:r w:rsidRPr="00B04D96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</w:t>
            </w:r>
            <w:proofErr w:type="spellStart"/>
            <w:r w:rsidRPr="00B04D96">
              <w:rPr>
                <w:rFonts w:ascii="맑은 고딕" w:eastAsia="맑은 고딕" w:hAnsi="맑은 고딕" w:hint="eastAsia"/>
                <w:b/>
                <w:color w:val="00B050"/>
                <w:sz w:val="20"/>
                <w:lang w:eastAsia="ko-KR"/>
              </w:rPr>
              <w:t>돈까스</w:t>
            </w:r>
            <w:proofErr w:type="spellEnd"/>
          </w:p>
          <w:p w14:paraId="2B42DC6A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Price: 8000</w:t>
            </w:r>
          </w:p>
          <w:p w14:paraId="0AA48013" w14:textId="77777777" w:rsidR="00ED6ED6" w:rsidRPr="005D5BAC" w:rsidRDefault="00ED6ED6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3F0E9DA2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Observer Detected create signal -------</w:t>
            </w:r>
          </w:p>
          <w:p w14:paraId="2EC22280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Send SMS to +82 10-1234-</w:t>
            </w:r>
            <w:proofErr w:type="gramStart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1234 :</w:t>
            </w:r>
            <w:proofErr w:type="gram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새로운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spellStart"/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돈까스이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(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)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추가되었습니다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. 8000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원으로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신메뉴를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만나보세요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68B24963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Send SMS to +82 10-1234-</w:t>
            </w:r>
            <w:proofErr w:type="gramStart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5678 :</w:t>
            </w:r>
            <w:proofErr w:type="gram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새로운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spellStart"/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돈까스이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(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)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추가되었습니다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. 8000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원으로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신메뉴를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만나보세요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AB64058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Done sending SMS to subscribers.</w:t>
            </w:r>
          </w:p>
          <w:p w14:paraId="5CCF4097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proofErr w:type="spellStart"/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AppNotificationSender</w:t>
            </w:r>
            <w:proofErr w:type="spellEnd"/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got create signal -----------</w:t>
            </w:r>
          </w:p>
          <w:p w14:paraId="15EDCBC8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POST https://your.delivery.com/api/v1/app/notifications/menu HTTP/1.1</w:t>
            </w:r>
          </w:p>
          <w:p w14:paraId="5EAF72D9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Host: https://your.delivery.com/api/v1/app/notifications/menu</w:t>
            </w:r>
          </w:p>
          <w:p w14:paraId="0BD5DBB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Content-Type: application/</w:t>
            </w:r>
            <w:proofErr w:type="spellStart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json</w:t>
            </w:r>
            <w:proofErr w:type="spellEnd"/>
          </w:p>
          <w:p w14:paraId="265A5F4F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Content-Length: 37</w:t>
            </w:r>
          </w:p>
          <w:p w14:paraId="7407282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Connection: close</w:t>
            </w:r>
          </w:p>
          <w:p w14:paraId="519C1A76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CB006FE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{"</w:t>
            </w:r>
            <w:proofErr w:type="spellStart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menu_name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":"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spellStart"/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","price":"8000"}</w:t>
            </w:r>
          </w:p>
          <w:p w14:paraId="38092E38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proofErr w:type="spellStart"/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AppNotificationSender</w:t>
            </w:r>
            <w:proofErr w:type="spellEnd"/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sent create signal -----------</w:t>
            </w:r>
          </w:p>
          <w:p w14:paraId="533EDC34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proofErr w:type="spellStart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OutdoorBoardModifierModule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accepted create signal ------------</w:t>
            </w:r>
          </w:p>
          <w:p w14:paraId="2D92AA22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spellStart"/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</w:t>
            </w:r>
            <w:proofErr w:type="spellEnd"/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8000</w:t>
            </w:r>
          </w:p>
          <w:p w14:paraId="760CF389" w14:textId="6E959BC3" w:rsidR="003E4FA0" w:rsidRPr="005D5BAC" w:rsidRDefault="005D5BAC" w:rsidP="005D5BAC">
            <w:pPr>
              <w:widowControl w:val="0"/>
              <w:autoSpaceDE w:val="0"/>
              <w:autoSpaceDN w:val="0"/>
              <w:rPr>
                <w:bCs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create signal handle done ------------</w:t>
            </w:r>
          </w:p>
        </w:tc>
      </w:tr>
    </w:tbl>
    <w:p w14:paraId="34F85065" w14:textId="1E3515CF" w:rsidR="00497A29" w:rsidRDefault="00497A2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759268F5" w14:textId="77777777" w:rsidR="00497A29" w:rsidRDefault="00497A2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113C0C" w14:paraId="36CB96CC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CB67CCA" w14:textId="4F77C696" w:rsidR="00113C0C" w:rsidRPr="005C1A09" w:rsidRDefault="00CF704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113C0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43777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6FDE1B56" w14:textId="089A51C8" w:rsidR="00113C0C" w:rsidRPr="005C1A09" w:rsidRDefault="00113C0C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매출 관리</w:t>
            </w:r>
          </w:p>
        </w:tc>
      </w:tr>
    </w:tbl>
    <w:p w14:paraId="0479385A" w14:textId="37E624E2" w:rsidR="00AF565F" w:rsidRPr="00596AB6" w:rsidRDefault="00AF565F" w:rsidP="00AF565F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451B1A" w14:paraId="78AD0140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6F30951" w14:textId="77777777" w:rsidR="00451B1A" w:rsidRPr="001F0607" w:rsidRDefault="00451B1A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3860CFB" w14:textId="7C8713CA" w:rsidR="00451B1A" w:rsidRDefault="00143A31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데코레이터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143A3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Decorator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43A3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451B1A" w14:paraId="0A017D2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015EF0F" w14:textId="77777777" w:rsidR="00451B1A" w:rsidRPr="001F0607" w:rsidRDefault="00451B1A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5F4C37B1" w14:textId="7A05CAEF" w:rsidR="00451B1A" w:rsidRPr="00644171" w:rsidRDefault="00644171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구성요소를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동적으로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감싸면서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어떤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행동을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위임하는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것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외에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원하는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추가적인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작업을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할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수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있는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확장성을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보인다</w:t>
            </w:r>
          </w:p>
        </w:tc>
      </w:tr>
      <w:tr w:rsidR="00451B1A" w14:paraId="6EDC048E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62B4B08" w14:textId="77777777" w:rsidR="00451B1A" w:rsidRPr="001F0607" w:rsidRDefault="00451B1A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3F6A5F6F" w14:textId="4AA6BFAD" w:rsidR="00451B1A" w:rsidRPr="00644171" w:rsidRDefault="00284F93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객체에 추가적인 요건인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월간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연간으로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감싸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여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출력하면서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카드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상품권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추가적인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요건을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동적으로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첨가한다</w:t>
            </w:r>
          </w:p>
        </w:tc>
      </w:tr>
      <w:tr w:rsidR="00451B1A" w14:paraId="0215AF22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09A7B69F" w14:textId="77777777" w:rsidR="00451B1A" w:rsidRPr="001F0607" w:rsidRDefault="00451B1A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451B1A" w14:paraId="5619FDEA" w14:textId="77777777" w:rsidTr="004F615A">
        <w:trPr>
          <w:trHeight w:val="3742"/>
        </w:trPr>
        <w:tc>
          <w:tcPr>
            <w:tcW w:w="10216" w:type="dxa"/>
            <w:gridSpan w:val="2"/>
            <w:vAlign w:val="center"/>
          </w:tcPr>
          <w:p w14:paraId="25EBF24B" w14:textId="77777777" w:rsidR="00B54C9E" w:rsidRPr="00207F74" w:rsidRDefault="00B54C9E" w:rsidP="004C20B3">
            <w:pPr>
              <w:pStyle w:val="ListParagraph"/>
              <w:widowControl w:val="0"/>
              <w:numPr>
                <w:ilvl w:val="0"/>
                <w:numId w:val="20"/>
              </w:numPr>
              <w:spacing w:line="240" w:lineRule="auto"/>
              <w:ind w:leftChars="0" w:left="0" w:firstLine="0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별로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조회를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전체적으로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담당한다 </w:t>
            </w:r>
            <w:r w:rsidRPr="00207F74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(</w:t>
            </w:r>
            <w:proofErr w:type="spellStart"/>
            <w:r w:rsidRPr="00207F74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SalesPrint</w:t>
            </w:r>
            <w:proofErr w:type="spellEnd"/>
            <w:r w:rsidRPr="00207F74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)</w:t>
            </w:r>
          </w:p>
          <w:p w14:paraId="67BAF4A5" w14:textId="77777777" w:rsidR="00B54C9E" w:rsidRPr="00207F74" w:rsidRDefault="00B54C9E" w:rsidP="004C20B3">
            <w:pPr>
              <w:pStyle w:val="ListParagraph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CardSalesPrint</w:t>
            </w:r>
            <w:proofErr w:type="spell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카드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0A485023" w14:textId="77777777" w:rsidR="00B54C9E" w:rsidRPr="00207F74" w:rsidRDefault="00B54C9E" w:rsidP="004C20B3">
            <w:pPr>
              <w:pStyle w:val="ListParagraph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GiftcardSalesPrint</w:t>
            </w:r>
            <w:proofErr w:type="spell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상품권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1336FB4D" w14:textId="77777777" w:rsidR="00B54C9E" w:rsidRPr="00207F74" w:rsidRDefault="00B54C9E" w:rsidP="004C20B3">
            <w:pPr>
              <w:pStyle w:val="ListParagraph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CashSalesPrint</w:t>
            </w:r>
            <w:proofErr w:type="spell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현금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3F536F5F" w14:textId="77777777" w:rsidR="00B54C9E" w:rsidRDefault="00B54C9E" w:rsidP="004C20B3">
            <w:pPr>
              <w:widowControl w:val="0"/>
              <w:numPr>
                <w:ilvl w:val="0"/>
                <w:numId w:val="20"/>
              </w:numPr>
              <w:ind w:left="0" w:firstLine="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추가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구성요소를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모아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데코레이터로</w:t>
            </w:r>
            <w:proofErr w:type="spellEnd"/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모은다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PrintDecorator</w:t>
            </w:r>
            <w:proofErr w:type="spellEnd"/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7EE46467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MonthlySalesPrinter</w:t>
            </w:r>
            <w:proofErr w:type="spell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월간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1AECBBE8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WeeklySalesPrinter</w:t>
            </w:r>
            <w:proofErr w:type="spellEnd"/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:</w:t>
            </w:r>
            <w:proofErr w:type="gram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주간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06F169C2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YearlySalesPrinter</w:t>
            </w:r>
            <w:proofErr w:type="spell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연간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7672ECF9" w14:textId="77777777" w:rsidR="00C16A37" w:rsidRPr="00C16A37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ProfitPrinter</w:t>
            </w:r>
            <w:proofErr w:type="spell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순이익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10603690" w14:textId="1CF11E80" w:rsidR="00451B1A" w:rsidRPr="00C16A37" w:rsidRDefault="00C16A37" w:rsidP="004C20B3">
            <w:pPr>
              <w:widowControl w:val="0"/>
              <w:numPr>
                <w:ilvl w:val="0"/>
                <w:numId w:val="20"/>
              </w:numPr>
              <w:ind w:left="0" w:firstLine="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총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매출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데이터를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Database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에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접근하여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정보를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받는다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(Sales)</w:t>
            </w:r>
          </w:p>
        </w:tc>
      </w:tr>
      <w:tr w:rsidR="00451B1A" w14:paraId="220230E3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E2EDE6A" w14:textId="77777777" w:rsidR="00451B1A" w:rsidRPr="001F0607" w:rsidRDefault="00451B1A" w:rsidP="000F1697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5E808941" w14:textId="443A4196" w:rsidR="00F8205B" w:rsidRPr="00F8205B" w:rsidRDefault="00F8205B" w:rsidP="004C20B3">
            <w:pPr>
              <w:pStyle w:val="ListParagraph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 w:left="400" w:hanging="4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A7CEB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사용자가</w:t>
            </w:r>
            <w:r w:rsidRPr="008A7CE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5635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카드 </w:t>
            </w:r>
            <w:r w:rsidR="0041746E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방식의 계산을 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연간 매출로 출력할</w:t>
            </w:r>
            <w:r w:rsidRPr="008A7CE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A7CEB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때</w:t>
            </w:r>
          </w:p>
          <w:p w14:paraId="00615A2B" w14:textId="77777777" w:rsidR="00451B1A" w:rsidRDefault="00F8205B" w:rsidP="004C20B3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F8205B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Sales </w:t>
            </w:r>
            <w:r w:rsidRPr="00F8205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객체에 매출이 저장</w:t>
            </w:r>
            <w:r w:rsidR="00C12A8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된다</w:t>
            </w:r>
          </w:p>
          <w:p w14:paraId="2432DBC0" w14:textId="77777777" w:rsidR="005A39A5" w:rsidRDefault="005A39A5" w:rsidP="004C20B3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카드 클래스인 </w:t>
            </w:r>
            <w:proofErr w:type="spellStart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CardSalesPrint</w:t>
            </w:r>
            <w:proofErr w:type="spell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객체를 생성한다</w:t>
            </w:r>
          </w:p>
          <w:p w14:paraId="61931CE7" w14:textId="77777777" w:rsidR="005A39A5" w:rsidRPr="004F615A" w:rsidRDefault="003101EF" w:rsidP="004C20B3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</w:pPr>
            <w:r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 xml:space="preserve">연간 출력인 </w:t>
            </w:r>
            <w:proofErr w:type="spellStart"/>
            <w:r w:rsidRPr="004F615A"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  <w:t>YearlySalesPrinter</w:t>
            </w:r>
            <w:proofErr w:type="spellEnd"/>
            <w:r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 xml:space="preserve">클래스로 감싼 </w:t>
            </w:r>
            <w:proofErr w:type="spellStart"/>
            <w:r w:rsidRPr="004F615A"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  <w:t>SalesPrint</w:t>
            </w:r>
            <w:proofErr w:type="spellEnd"/>
            <w:r w:rsidRPr="004F615A"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  <w:t xml:space="preserve"> </w:t>
            </w:r>
            <w:r w:rsidR="00C10F26"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>클래스가 생성된다</w:t>
            </w:r>
          </w:p>
          <w:p w14:paraId="3B7C136E" w14:textId="0EBAF0DD" w:rsidR="00C10F26" w:rsidRPr="00F8205B" w:rsidRDefault="00372421" w:rsidP="004C20B3">
            <w:pPr>
              <w:pStyle w:val="ListParagraph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Print() </w:t>
            </w:r>
            <w:r w:rsidR="008C6C0F" w:rsidRPr="008C6C0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를 통해 </w:t>
            </w:r>
            <w:r w:rsidR="008C6C0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매출을 출력한다</w:t>
            </w:r>
          </w:p>
        </w:tc>
      </w:tr>
    </w:tbl>
    <w:p w14:paraId="3C62B1B0" w14:textId="517979C4" w:rsidR="00451B1A" w:rsidRDefault="00451B1A" w:rsidP="000F1697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3C412846" w14:textId="77777777" w:rsidR="00451B1A" w:rsidRDefault="00451B1A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451B1A" w14:paraId="7FA500F5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6F71E682" w14:textId="77777777" w:rsidR="00451B1A" w:rsidRPr="0084649C" w:rsidRDefault="00451B1A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 w:rsidRPr="0084649C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 w:rsidRPr="0084649C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  <w:proofErr w:type="spellEnd"/>
          </w:p>
        </w:tc>
      </w:tr>
      <w:tr w:rsidR="00451B1A" w14:paraId="68622C69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7822C165" w14:textId="694CE415" w:rsidR="00451B1A" w:rsidRPr="002D0EAA" w:rsidRDefault="009B738F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737C4FC0" wp14:editId="3C7702BA">
                  <wp:extent cx="6209607" cy="7315200"/>
                  <wp:effectExtent l="0" t="0" r="127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3330" cy="731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9D8E0" w14:textId="77777777" w:rsidR="00451B1A" w:rsidRDefault="00451B1A" w:rsidP="00696F39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1D4FD165" w14:textId="62CDC311" w:rsidR="00451B1A" w:rsidRDefault="00451B1A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26B70646" w14:textId="14159053" w:rsidR="00D5193A" w:rsidRDefault="00D5193A" w:rsidP="00D5193A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D5193A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7F3D037B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3D7C6A3" w14:textId="29931D70" w:rsidR="00D66841" w:rsidRPr="005C1A09" w:rsidRDefault="00CF704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D668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  <w:r w:rsidR="00D668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37EC4C6F" w14:textId="77777777" w:rsidR="00D66841" w:rsidRPr="005C1A09" w:rsidRDefault="00D6684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62BB789F" w14:textId="77777777" w:rsidR="00D66841" w:rsidRDefault="00D66841" w:rsidP="00D66841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1570FF85" w14:textId="2CDEEBB4" w:rsidR="00D92373" w:rsidRPr="00772AE9" w:rsidRDefault="00BD027A" w:rsidP="00BD027A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noProof/>
          <w:color w:val="00FF00"/>
          <w:sz w:val="20"/>
          <w:szCs w:val="20"/>
          <w:lang w:eastAsia="ko-KR"/>
        </w:rPr>
        <w:drawing>
          <wp:inline distT="0" distB="0" distL="0" distR="0" wp14:anchorId="3E34A945" wp14:editId="6EE9EAF4">
            <wp:extent cx="9942649" cy="5533292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9496" cy="555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6161" w14:textId="77777777" w:rsidR="00514A28" w:rsidRDefault="00514A28" w:rsidP="00D92373">
      <w:pPr>
        <w:autoSpaceDE w:val="0"/>
        <w:autoSpaceDN w:val="0"/>
        <w:ind w:leftChars="200" w:left="48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514A28" w:rsidSect="005C76E4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pPr w:leftFromText="142" w:rightFromText="142" w:vertAnchor="text" w:horzAnchor="margin" w:tblpY="14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B03D25" w14:paraId="7482461B" w14:textId="77777777" w:rsidTr="00C727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2787AC0" w14:textId="3A26D128" w:rsidR="00B03D25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B03D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35" w:type="dxa"/>
            <w:vAlign w:val="center"/>
          </w:tcPr>
          <w:p w14:paraId="430A12DB" w14:textId="25743448" w:rsidR="00B03D25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43929120" w14:textId="77777777" w:rsidR="00AF565F" w:rsidRDefault="00AF565F" w:rsidP="00AF565F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1B39" w14:paraId="6504A98E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6376F0E7" w14:textId="681831C4" w:rsidR="00EC1B39" w:rsidRPr="00744D3F" w:rsidRDefault="00744D3F" w:rsidP="00744D3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alesPrint</w:t>
            </w:r>
            <w:proofErr w:type="spellEnd"/>
          </w:p>
        </w:tc>
      </w:tr>
      <w:tr w:rsidR="00EC1B39" w14:paraId="60AE6B92" w14:textId="77777777" w:rsidTr="00C5184F">
        <w:tc>
          <w:tcPr>
            <w:tcW w:w="10456" w:type="dxa"/>
          </w:tcPr>
          <w:p w14:paraId="7EE98C0B" w14:textId="5355C4ED" w:rsidR="00EC1B39" w:rsidRDefault="000306DD" w:rsidP="000306D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306DD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C709469" wp14:editId="25FA5198">
                  <wp:extent cx="1619476" cy="838317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06DD" w14:paraId="162FDBD9" w14:textId="77777777" w:rsidTr="00C5184F">
        <w:trPr>
          <w:trHeight w:val="464"/>
        </w:trPr>
        <w:tc>
          <w:tcPr>
            <w:tcW w:w="10456" w:type="dxa"/>
            <w:vAlign w:val="center"/>
          </w:tcPr>
          <w:p w14:paraId="1E9D5E1A" w14:textId="42A92099" w:rsidR="000306DD" w:rsidRPr="000306DD" w:rsidRDefault="00CE3951" w:rsidP="000306D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 출력을 전체적으로 담당하는 클래스</w:t>
            </w:r>
          </w:p>
        </w:tc>
      </w:tr>
    </w:tbl>
    <w:p w14:paraId="6E9235A6" w14:textId="77777777" w:rsidR="00EC1B39" w:rsidRDefault="00EC1B39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51DA" w14:paraId="7FE12AFC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0F7468B2" w14:textId="52C0C833" w:rsidR="009751DA" w:rsidRPr="00744D3F" w:rsidRDefault="009751D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rintDecorator</w:t>
            </w:r>
            <w:proofErr w:type="spellEnd"/>
          </w:p>
        </w:tc>
      </w:tr>
      <w:tr w:rsidR="009751DA" w14:paraId="7D8F5CFB" w14:textId="77777777" w:rsidTr="00C5184F">
        <w:tc>
          <w:tcPr>
            <w:tcW w:w="10456" w:type="dxa"/>
          </w:tcPr>
          <w:p w14:paraId="7C3AF9D5" w14:textId="5E08843D" w:rsidR="009751DA" w:rsidRDefault="00A14E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4EE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7C60A94" wp14:editId="53909141">
                  <wp:extent cx="6645910" cy="1689735"/>
                  <wp:effectExtent l="0" t="0" r="2540" b="571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1DA" w14:paraId="10AF680F" w14:textId="77777777" w:rsidTr="00C5184F">
        <w:trPr>
          <w:trHeight w:val="464"/>
        </w:trPr>
        <w:tc>
          <w:tcPr>
            <w:tcW w:w="10456" w:type="dxa"/>
            <w:vAlign w:val="center"/>
          </w:tcPr>
          <w:p w14:paraId="11E2D5DE" w14:textId="77777777" w:rsidR="00136AD1" w:rsidRDefault="00277448" w:rsidP="009D6972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주간,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월간,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월간 매출의 구성요소를 모으는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Decorator</w:t>
            </w:r>
            <w:r w:rsidR="008166F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8166F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역할을 수행한다.</w:t>
            </w:r>
          </w:p>
          <w:p w14:paraId="7FEF0C14" w14:textId="58CD9CEF" w:rsidR="008166F3" w:rsidRPr="000306DD" w:rsidRDefault="008166F3" w:rsidP="009D6972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사용자가 추가적인 매출 방식을 </w:t>
            </w:r>
            <w:r w:rsidR="00816F3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요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구할 시,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A1038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 추가만으로도 가능하게 </w:t>
            </w:r>
            <w:r w:rsidR="00816F3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확장</w:t>
            </w:r>
            <w:r w:rsidR="00A1038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할 수 있다,</w:t>
            </w:r>
          </w:p>
        </w:tc>
      </w:tr>
    </w:tbl>
    <w:p w14:paraId="3A1D41DC" w14:textId="77777777" w:rsidR="009751DA" w:rsidRPr="00A10380" w:rsidRDefault="009751DA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FD2CF85" w14:textId="77777777" w:rsidR="00136AD1" w:rsidRPr="00136AD1" w:rsidRDefault="00136AD1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263B123" w14:textId="09985DE7" w:rsidR="00C72785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C72785" w14:paraId="783FA796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58F4E1A" w14:textId="7CBF1FB3" w:rsidR="00C72785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214" w:type="dxa"/>
            <w:vAlign w:val="center"/>
          </w:tcPr>
          <w:p w14:paraId="55B412BC" w14:textId="77777777" w:rsidR="00C72785" w:rsidRPr="005C1A09" w:rsidRDefault="00C7278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6BC9A59" w14:textId="45A154EF" w:rsidR="00C72785" w:rsidRPr="00D90EFC" w:rsidRDefault="00C72785" w:rsidP="00D90EFC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72785" w14:paraId="3F0B8D2E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C7A1342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241BD64" w14:textId="3CF9A994" w:rsidR="00C72785" w:rsidRPr="00E15CA0" w:rsidRDefault="00B941A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기간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C72785" w14:paraId="49EFE55B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933EE1C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8427E31" w14:textId="3A9CB048" w:rsidR="00C72785" w:rsidRPr="00E15CA0" w:rsidRDefault="00A10CA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SFR-0401</w:t>
            </w:r>
          </w:p>
        </w:tc>
      </w:tr>
      <w:tr w:rsidR="00C72785" w14:paraId="68C4C05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133EBFCF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1E1BBBAA" w14:textId="4EEE49E1" w:rsidR="00C72785" w:rsidRDefault="008C5B67" w:rsidP="004C20B3">
            <w:pPr>
              <w:pStyle w:val="ListParagraph"/>
              <w:numPr>
                <w:ilvl w:val="2"/>
                <w:numId w:val="22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C5B6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월</w:t>
            </w:r>
            <w:r w:rsidRPr="008C5B6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간 </w:t>
            </w:r>
            <w:r w:rsidR="00B5034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매출 </w:t>
            </w:r>
            <w:proofErr w:type="gramStart"/>
            <w:r w:rsidRPr="008C5B6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 w:rsidRPr="008C5B6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 w:rsidRPr="008C5B6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sales/print/printer/decorator/MonthlySalesPrinter.java</w:t>
            </w:r>
          </w:p>
          <w:p w14:paraId="69512351" w14:textId="0668CD62" w:rsidR="008C5B67" w:rsidRPr="008C5B67" w:rsidRDefault="000F2DB7" w:rsidP="004C20B3">
            <w:pPr>
              <w:pStyle w:val="ListParagraph"/>
              <w:numPr>
                <w:ilvl w:val="2"/>
                <w:numId w:val="22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연간 </w:t>
            </w:r>
            <w:r w:rsidR="00B5034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매출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0F2DB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sales/print/printer/decorator/YearlySalesPrinter.java</w:t>
            </w:r>
          </w:p>
        </w:tc>
      </w:tr>
      <w:tr w:rsidR="00C72785" w14:paraId="65E45192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F13318D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7E60E2A8" w14:textId="560F3C15" w:rsidR="00C72785" w:rsidRPr="00E15CA0" w:rsidRDefault="00363F41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C72785" w14:paraId="672725A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31A48B3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263BBC4" w14:textId="4F8B1D44" w:rsidR="00C72785" w:rsidRPr="00E15CA0" w:rsidRDefault="008F31C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사장이 월간</w:t>
            </w:r>
            <w:r w:rsidR="00BD4D1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또는 연간 매출을 출력하여 확인한다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</w:tbl>
    <w:p w14:paraId="63DC1ACF" w14:textId="77777777" w:rsidR="00C72785" w:rsidRPr="00E967D0" w:rsidRDefault="00C72785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4ABFBD29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B87C93D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034009AC" w14:textId="6B95E9DA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D90EFC" w14:paraId="3A2919D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8C8B82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074D43A7" w14:textId="6348FEE0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D90EFC" w14:paraId="6A72D0D7" w14:textId="77777777" w:rsidTr="00696BC4">
        <w:tc>
          <w:tcPr>
            <w:tcW w:w="1701" w:type="dxa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5D0FB1C" w14:textId="77777777" w:rsidR="00D90EFC" w:rsidRPr="000B3275" w:rsidRDefault="00D90EFC" w:rsidP="00696BC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061A71C6" w14:textId="77777777" w:rsidR="00D90EFC" w:rsidRDefault="00B5034B" w:rsidP="004C20B3">
            <w:pPr>
              <w:pStyle w:val="ListParagraph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카드 매출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51520F" w:rsidRPr="0051520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sales/print/printer/CardSalesPrint.java</w:t>
            </w:r>
          </w:p>
          <w:p w14:paraId="3981F4B3" w14:textId="02788FD2" w:rsidR="0051520F" w:rsidRDefault="0051520F" w:rsidP="004C20B3">
            <w:pPr>
              <w:pStyle w:val="ListParagraph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상품권 매출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097E33" w:rsidRPr="00097E3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sales/print/printer/GiftcardSalesPrint.java</w:t>
            </w:r>
          </w:p>
          <w:p w14:paraId="4D3E4F3E" w14:textId="3E0EF6C7" w:rsidR="0051520F" w:rsidRPr="00B5034B" w:rsidRDefault="00F646FB" w:rsidP="004C20B3">
            <w:pPr>
              <w:pStyle w:val="ListParagraph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현금 매출 </w:t>
            </w: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A4DC8" w:rsidRPr="006A4DC8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sales/print/printer/CashSalesPrint.java</w:t>
            </w:r>
          </w:p>
        </w:tc>
      </w:tr>
      <w:tr w:rsidR="00D90EFC" w14:paraId="6163D6C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51C2C7B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38745168" w14:textId="1E57D0D6" w:rsidR="00D90EFC" w:rsidRPr="00E15CA0" w:rsidRDefault="00D12E11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D90EFC" w14:paraId="0B4952E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4E335B8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34AE53E" w14:textId="53C534E5" w:rsidR="00D90EFC" w:rsidRPr="00E15CA0" w:rsidRDefault="00FE630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사장이 카드,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상품권,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현금별로 계산된 데이터를 통해 매출을 출력하여 확인한다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</w:tbl>
    <w:p w14:paraId="6DCD650F" w14:textId="465B0328" w:rsidR="00696BC4" w:rsidRDefault="00696BC4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6C229E91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43C7CE0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6F8F6BAC" w14:textId="401EC2DD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관리</w:t>
            </w:r>
          </w:p>
        </w:tc>
      </w:tr>
      <w:tr w:rsidR="00D90EFC" w14:paraId="1B0D14A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72A0EE6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738A4885" w14:textId="609186C9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4</w:t>
            </w:r>
          </w:p>
        </w:tc>
      </w:tr>
      <w:tr w:rsidR="00D90EFC" w14:paraId="6CBE92E8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5FDDE15F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E1BD4C6" w14:textId="7166DF46" w:rsidR="00D90EFC" w:rsidRPr="0016526A" w:rsidRDefault="0016526A" w:rsidP="0016526A">
            <w:pPr>
              <w:pStyle w:val="ListParagraph"/>
              <w:numPr>
                <w:ilvl w:val="2"/>
                <w:numId w:val="23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16526A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잔</w:t>
            </w:r>
            <w:r w:rsidRPr="0016526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액 </w:t>
            </w:r>
            <w:proofErr w:type="gramStart"/>
            <w:r w:rsidRPr="0016526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조회 </w:t>
            </w:r>
            <w:r w:rsidRPr="0016526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 w:rsidRPr="0016526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sales/SalesManagement.java</w:t>
            </w:r>
          </w:p>
        </w:tc>
      </w:tr>
      <w:tr w:rsidR="00D90EFC" w14:paraId="2D450D30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6616CC7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13AEA037" w14:textId="334FAAB5" w:rsidR="00D90EFC" w:rsidRPr="00E15CA0" w:rsidRDefault="00F63322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사용자는 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카운터 계산대에 있는 현금의 잔액을 출력하여 남은 현금을 확인한다.</w:t>
            </w:r>
          </w:p>
        </w:tc>
      </w:tr>
      <w:tr w:rsidR="00D90EFC" w14:paraId="519B1F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D17AE8C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0900EF9" w14:textId="77777777" w:rsidR="00D90EFC" w:rsidRPr="00E15CA0" w:rsidRDefault="00D90EF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</w:tc>
      </w:tr>
    </w:tbl>
    <w:p w14:paraId="5604B293" w14:textId="77777777" w:rsidR="00D90EFC" w:rsidRDefault="00D90EFC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664FF11" w14:textId="355724CF" w:rsidR="00C72785" w:rsidRDefault="00C7278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103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7A6808" w14:paraId="1649BD0C" w14:textId="77777777" w:rsidTr="007A6808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099F7AF" w14:textId="0B7ECD77" w:rsidR="007A6808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7A6808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0DBFE891" w14:textId="77777777" w:rsidR="007A6808" w:rsidRPr="005C1A09" w:rsidRDefault="007A6808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0C898BF2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EC1B39" w14:paraId="35CD26E2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760C0B1" w14:textId="0B467C95" w:rsidR="00EC1B39" w:rsidRPr="00315F0C" w:rsidRDefault="00315F0C" w:rsidP="00315F0C">
            <w:pPr>
              <w:widowControl w:val="0"/>
              <w:autoSpaceDE w:val="0"/>
              <w:autoSpaceDN w:val="0"/>
              <w:jc w:val="center"/>
              <w:rPr>
                <w:rFonts w:ascii="맑은 고딕" w:eastAsiaTheme="minorEastAsia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SalesPrint.java</w:t>
            </w:r>
          </w:p>
        </w:tc>
      </w:tr>
      <w:tr w:rsidR="00EC1B39" w14:paraId="1B87AD51" w14:textId="77777777" w:rsidTr="00C5184F">
        <w:tc>
          <w:tcPr>
            <w:tcW w:w="10456" w:type="dxa"/>
          </w:tcPr>
          <w:p w14:paraId="7CA960DB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SalesPrint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08F5AAA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List&lt;Sales&gt; </w:t>
            </w:r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sales;</w:t>
            </w:r>
            <w:proofErr w:type="gramEnd"/>
          </w:p>
          <w:p w14:paraId="53A043C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4655CA5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441492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constructor retrieves whole sales list from 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SalesRepository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.</w:t>
            </w:r>
          </w:p>
          <w:p w14:paraId="379FF7D8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Create this class to print whole sales list.</w:t>
            </w:r>
          </w:p>
          <w:p w14:paraId="0EF3E66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3DDB859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SalesPrint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29A1C3B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sales = 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SalesRepository.getInstance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).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getSales</w:t>
            </w:r>
            <w:proofErr w:type="spellEnd"/>
            <w:proofErr w:type="gram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().stream()</w:t>
            </w:r>
          </w:p>
          <w:p w14:paraId="3DDDD14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.sorted</w:t>
            </w:r>
            <w:proofErr w:type="gram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Comparator.comparing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(Sales::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getTimestamp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).reversed())</w:t>
            </w:r>
          </w:p>
          <w:p w14:paraId="01B207BB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.collect</w:t>
            </w:r>
            <w:proofErr w:type="gram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spell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Collectors.toList</w:t>
            </w:r>
            <w:proofErr w:type="spell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());</w:t>
            </w:r>
          </w:p>
          <w:p w14:paraId="25DF453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16FE066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C006C1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7740842D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Returns the sales list on specified format. Override this method on decorator class to apply format.</w:t>
            </w:r>
          </w:p>
          <w:p w14:paraId="011BB062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@return sales list represented by string on specified format</w:t>
            </w:r>
          </w:p>
          <w:p w14:paraId="1E4A40C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21A4977F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</w:t>
            </w:r>
            <w:proofErr w:type="gramStart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print(</w:t>
            </w:r>
            <w:proofErr w:type="gramEnd"/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4254A9C2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64D4B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"--매출 출력 종료--"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450145AA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404E6BBB" w14:textId="285C3F3D" w:rsidR="00EC1B39" w:rsidRPr="00AF023A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1B5580" w14:paraId="48134489" w14:textId="77777777" w:rsidTr="0030298B">
        <w:tc>
          <w:tcPr>
            <w:tcW w:w="10456" w:type="dxa"/>
            <w:shd w:val="clear" w:color="auto" w:fill="D9D9D9" w:themeFill="background1" w:themeFillShade="D9"/>
          </w:tcPr>
          <w:p w14:paraId="55A578AC" w14:textId="14F91112" w:rsidR="001B5580" w:rsidRPr="0030298B" w:rsidRDefault="000B5520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 w:rsidRPr="0030298B"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t>P</w:t>
            </w:r>
            <w:r w:rsidRPr="0030298B"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  <w:t>rintDecorator.java</w:t>
            </w:r>
          </w:p>
        </w:tc>
      </w:tr>
      <w:tr w:rsidR="001B5580" w14:paraId="2C8E3E46" w14:textId="77777777" w:rsidTr="00C5184F">
        <w:tc>
          <w:tcPr>
            <w:tcW w:w="10456" w:type="dxa"/>
          </w:tcPr>
          <w:p w14:paraId="1637D1A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abstract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DC297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PrintDecorator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extends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SalesPrint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7672A67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2769294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The </w:t>
            </w:r>
            <w:proofErr w:type="spellStart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SalesPrint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object to be decorated.</w:t>
            </w:r>
          </w:p>
          <w:p w14:paraId="086160FD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1AD2755F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SalesPrint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parentPrinter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  <w:proofErr w:type="gramEnd"/>
          </w:p>
          <w:p w14:paraId="16ED7E7A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019D44E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9F280D6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@see </w:t>
            </w:r>
            <w:proofErr w:type="spellStart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sales.</w:t>
            </w:r>
            <w:proofErr w:type="gramStart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print.printer</w:t>
            </w:r>
            <w:proofErr w:type="gramEnd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.SalesPrint#print</w:t>
            </w:r>
            <w:proofErr w:type="spellEnd"/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()</w:t>
            </w:r>
          </w:p>
          <w:p w14:paraId="17457D0B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5FDAC6AB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abstract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</w:t>
            </w:r>
            <w:proofErr w:type="gramStart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print(</w:t>
            </w:r>
            <w:proofErr w:type="gramEnd"/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9437937" w14:textId="4451C986" w:rsidR="001B5580" w:rsidRPr="00DC297A" w:rsidRDefault="00DC297A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1274AB" w14:paraId="38DC8492" w14:textId="77777777" w:rsidTr="0030298B">
        <w:tc>
          <w:tcPr>
            <w:tcW w:w="10456" w:type="dxa"/>
            <w:shd w:val="clear" w:color="auto" w:fill="D9D9D9" w:themeFill="background1" w:themeFillShade="D9"/>
          </w:tcPr>
          <w:p w14:paraId="5654A37F" w14:textId="77777777" w:rsidR="001274AB" w:rsidRDefault="0030298B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 w:rsidRPr="0030298B"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lastRenderedPageBreak/>
              <w:t>M</w:t>
            </w:r>
            <w:r w:rsidRPr="0030298B"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  <w:t>onthlySalesPrinter.java</w:t>
            </w:r>
          </w:p>
          <w:p w14:paraId="31482C69" w14:textId="444F645A" w:rsidR="00DC297A" w:rsidRPr="0030298B" w:rsidRDefault="00DC297A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t>월간 매출 출력</w:t>
            </w:r>
          </w:p>
        </w:tc>
      </w:tr>
      <w:tr w:rsidR="001274AB" w14:paraId="18E0E161" w14:textId="77777777" w:rsidTr="00C5184F">
        <w:tc>
          <w:tcPr>
            <w:tcW w:w="10456" w:type="dxa"/>
          </w:tcPr>
          <w:p w14:paraId="422F02F2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class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MonthlySalesPrinter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extends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PrintDecorator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{</w:t>
            </w:r>
            <w:proofErr w:type="gramEnd"/>
          </w:p>
          <w:p w14:paraId="2090DA14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700AF4C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/**</w:t>
            </w:r>
          </w:p>
          <w:p w14:paraId="6F5D4304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 xml:space="preserve">     * Constructor.</w:t>
            </w:r>
          </w:p>
          <w:p w14:paraId="67E0F0A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 xml:space="preserve">     * @param printer The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SalesPrint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 xml:space="preserve"> object to be decorated.</w:t>
            </w:r>
          </w:p>
          <w:p w14:paraId="3B7D2EC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 xml:space="preserve">     */</w:t>
            </w:r>
          </w:p>
          <w:p w14:paraId="4C7868A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MonthlySalesPrinter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SalesPrint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printer) {</w:t>
            </w:r>
          </w:p>
          <w:p w14:paraId="425398C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this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.parentPrinter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printer;</w:t>
            </w:r>
          </w:p>
          <w:p w14:paraId="1C18B00F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7A26F7E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44014B8F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@Override</w:t>
            </w:r>
          </w:p>
          <w:p w14:paraId="00BC837F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String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print(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5B0D4ABE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F4FBF">
              <w:rPr>
                <w:rFonts w:ascii="맑은 고딕" w:eastAsia="맑은 고딕" w:hAnsi="맑은 고딕" w:cs="굴림체"/>
                <w:color w:val="008000"/>
                <w:sz w:val="20"/>
                <w:szCs w:val="20"/>
                <w:lang w:eastAsia="ko-KR"/>
              </w:rPr>
              <w:t>// TODO: need working source code for printing monthly sales</w:t>
            </w:r>
          </w:p>
          <w:p w14:paraId="27F9504A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StringBuilder sb =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StringBuilder(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2289F01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sb.append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parentPrinter.print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());</w:t>
            </w:r>
          </w:p>
          <w:p w14:paraId="20CC679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sb.append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BF4FBF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"\n"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5CAEDF6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sb.append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BF4FBF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"Monthly sales: \n"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3BBD3A33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List&lt;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MonthlySalesDto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&gt;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=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ArrayList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&lt;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&gt;(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656E90D0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for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(Sales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parentPrinter.getSales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 {</w:t>
            </w:r>
          </w:p>
          <w:p w14:paraId="5DB6770B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MonthlySalesDto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search =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monthlySales.stream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3C01C80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.filter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(e -&gt;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e.getMonth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() ==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sales.getTimestamp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getMonth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2B635EA7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.filter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(e -&gt;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e.getYear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() ==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sales.getTimestamp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getYear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1E3309A8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findFirst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27063578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orElse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null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);</w:t>
            </w:r>
          </w:p>
          <w:p w14:paraId="343E025A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49ED14A8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if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(search ==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null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273E4255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monthlySales.add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MonthlySalesDto.builder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1A836D6E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.month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sales.getTimestamp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getMonth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3F09D16E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.year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sales.getTimestamp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getYear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76B432D6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.sales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sales.getTransaction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7A0F3FB0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.build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());</w:t>
            </w:r>
          </w:p>
          <w:p w14:paraId="360B3E32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else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{</w:t>
            </w:r>
          </w:p>
          <w:p w14:paraId="685DD65C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search.setSales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search.getSales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() +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sales.getTransaction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());</w:t>
            </w:r>
          </w:p>
          <w:p w14:paraId="72F56B39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4C1F67D0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6BDE6503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monthlySales.forEach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(e -&gt;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sb.append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(e.getYear()).append(</w:t>
            </w:r>
            <w:r w:rsidRPr="00BF4FBF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"/"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).append(e.getMonth().getValue())</w:t>
            </w:r>
          </w:p>
          <w:p w14:paraId="4DD604BF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.append</w:t>
            </w:r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BF4FBF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": "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).append(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e.getSales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()).append(</w:t>
            </w:r>
            <w:r w:rsidRPr="00BF4FBF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"\n"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));</w:t>
            </w:r>
          </w:p>
          <w:p w14:paraId="2680F984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sb.toString</w:t>
            </w:r>
            <w:proofErr w:type="spellEnd"/>
            <w:proofErr w:type="gram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();</w:t>
            </w:r>
          </w:p>
          <w:p w14:paraId="3CF10689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lastRenderedPageBreak/>
              <w:t xml:space="preserve">    }</w:t>
            </w:r>
          </w:p>
          <w:p w14:paraId="0594777C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}</w:t>
            </w:r>
          </w:p>
          <w:p w14:paraId="2BB88EFD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62524990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@Builder @Getter @Setter</w:t>
            </w:r>
          </w:p>
          <w:p w14:paraId="09DD085C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class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MonthlySalesDto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{</w:t>
            </w:r>
          </w:p>
          <w:p w14:paraId="7F966C3D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int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year;</w:t>
            </w:r>
            <w:proofErr w:type="gramEnd"/>
          </w:p>
          <w:p w14:paraId="48C3508D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Month </w:t>
            </w:r>
            <w:proofErr w:type="spellStart"/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month</w:t>
            </w:r>
            <w:proofErr w:type="spellEnd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07F61CC0" w14:textId="77777777" w:rsidR="00BF4FBF" w:rsidRPr="00BF4FBF" w:rsidRDefault="00BF4FBF" w:rsidP="00BF4FB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F4FBF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Long </w:t>
            </w:r>
            <w:proofErr w:type="gramStart"/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sales;</w:t>
            </w:r>
            <w:proofErr w:type="gramEnd"/>
          </w:p>
          <w:p w14:paraId="0E922D4F" w14:textId="0519E56A" w:rsidR="001274AB" w:rsidRPr="00485E69" w:rsidRDefault="00BF4FBF" w:rsidP="002604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BF4FBF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}</w:t>
            </w:r>
          </w:p>
        </w:tc>
      </w:tr>
    </w:tbl>
    <w:p w14:paraId="0CDF5246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B24D8E6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7543771" w14:textId="14DFB2A9" w:rsidR="00EC1B39" w:rsidRDefault="00EC1B3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EC1B39" w14:paraId="24457AB8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3A22797" w14:textId="142670A1" w:rsidR="00EC1B39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EC1B3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3ED59F1A" w14:textId="77777777" w:rsidR="00EC1B39" w:rsidRPr="005C1A09" w:rsidRDefault="00EC1B39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1881A942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1B39" w14:paraId="14987E41" w14:textId="77777777" w:rsidTr="00C5184F">
        <w:tc>
          <w:tcPr>
            <w:tcW w:w="10456" w:type="dxa"/>
          </w:tcPr>
          <w:p w14:paraId="05258D15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정보를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출력하고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싶은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형식을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선택하세요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.</w:t>
            </w:r>
          </w:p>
          <w:p w14:paraId="0CA1FF27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1: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월별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3DC62833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2: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연별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76010CBB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3: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종료</w:t>
            </w:r>
          </w:p>
          <w:p w14:paraId="21526AD4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r w:rsidRPr="002604AA"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  <w:t>1</w:t>
            </w:r>
          </w:p>
          <w:p w14:paraId="71D91B75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정보를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출력하고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싶은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형식을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선택하세요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.</w:t>
            </w:r>
          </w:p>
          <w:p w14:paraId="30FF4C8B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1: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월별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4D283FD8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2: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연별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1C262906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3: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종료</w:t>
            </w:r>
          </w:p>
          <w:p w14:paraId="7F007FB3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:</w:t>
            </w:r>
            <w:r w:rsidRPr="00BF4FBF">
              <w:rPr>
                <w:rFonts w:ascii="맑은 고딕" w:eastAsia="맑은 고딕" w:hAnsi="맑은 고딕"/>
                <w:color w:val="70AD47" w:themeColor="accent6"/>
                <w:sz w:val="20"/>
                <w:szCs w:val="20"/>
                <w:lang w:eastAsia="ko-KR"/>
              </w:rPr>
              <w:t xml:space="preserve"> </w:t>
            </w:r>
            <w:r w:rsidRPr="002604AA"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  <w:t>2</w:t>
            </w:r>
          </w:p>
          <w:p w14:paraId="513002E4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정보를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출력하고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싶은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형식을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선택하세요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.</w:t>
            </w:r>
          </w:p>
          <w:p w14:paraId="39EBD140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1: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월별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26C757B9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2: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연별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회계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정리본</w:t>
            </w:r>
            <w:proofErr w:type="spellEnd"/>
          </w:p>
          <w:p w14:paraId="487D1505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3: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종료</w:t>
            </w:r>
          </w:p>
          <w:p w14:paraId="019C3F3B" w14:textId="77777777" w:rsid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r w:rsidRPr="002604AA"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  <w:t>3</w:t>
            </w:r>
          </w:p>
          <w:p w14:paraId="2918C0F8" w14:textId="77777777" w:rsidR="00001604" w:rsidRPr="00BF4FBF" w:rsidRDefault="00001604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</w:p>
          <w:p w14:paraId="623268D0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--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매출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출력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BF4FBF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종료</w:t>
            </w:r>
            <w:r w:rsidRPr="00BF4FBF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--</w:t>
            </w:r>
          </w:p>
          <w:p w14:paraId="42EBDE1D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 xml:space="preserve">Monthly sales: </w:t>
            </w:r>
          </w:p>
          <w:p w14:paraId="6DB4C8B6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2021/9: 27500</w:t>
            </w:r>
          </w:p>
          <w:p w14:paraId="4B84E793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2020/7: 15000</w:t>
            </w:r>
          </w:p>
          <w:p w14:paraId="44B4DD2D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2020/6: 162000</w:t>
            </w:r>
          </w:p>
          <w:p w14:paraId="6995DAF7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2020/5: 177000</w:t>
            </w:r>
          </w:p>
          <w:p w14:paraId="34FE2AD8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2020/3: 30000</w:t>
            </w:r>
          </w:p>
          <w:p w14:paraId="15BE76A4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2020/1: 27000</w:t>
            </w:r>
          </w:p>
          <w:p w14:paraId="46DA20B5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</w:p>
          <w:p w14:paraId="3925A342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 xml:space="preserve">Yearly sales: </w:t>
            </w:r>
          </w:p>
          <w:p w14:paraId="73F4FD34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2021: 27500</w:t>
            </w:r>
          </w:p>
          <w:p w14:paraId="18A2B91E" w14:textId="77777777" w:rsidR="00BF4FBF" w:rsidRPr="00BF4FBF" w:rsidRDefault="00BF4FBF" w:rsidP="00BF4FBF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sz w:val="20"/>
                <w:szCs w:val="20"/>
              </w:rPr>
            </w:pPr>
            <w:r w:rsidRPr="00BF4FBF">
              <w:rPr>
                <w:rFonts w:ascii="맑은 고딕" w:eastAsia="맑은 고딕" w:hAnsi="맑은 고딕"/>
                <w:sz w:val="20"/>
                <w:szCs w:val="20"/>
              </w:rPr>
              <w:t>2020: 411000</w:t>
            </w:r>
          </w:p>
          <w:p w14:paraId="6969A2D4" w14:textId="13B147C8" w:rsidR="00EC1B39" w:rsidRDefault="00EC1B39" w:rsidP="00BF4FBF">
            <w:pPr>
              <w:widowControl w:val="0"/>
              <w:autoSpaceDE w:val="0"/>
              <w:autoSpaceDN w:val="0"/>
            </w:pPr>
          </w:p>
        </w:tc>
      </w:tr>
    </w:tbl>
    <w:p w14:paraId="393031EB" w14:textId="2FEF23E2" w:rsidR="00BF4FBF" w:rsidRDefault="00BF4FB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4406AF9" w14:textId="77777777" w:rsidR="00BF4FBF" w:rsidRDefault="00BF4FBF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2C540FCE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D80A32" w14:paraId="05C4D564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8E2F2B1" w14:textId="1D33042A" w:rsidR="00D80A32" w:rsidRPr="005C1A09" w:rsidRDefault="00CF704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D80A32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554" w:type="dxa"/>
            <w:vAlign w:val="center"/>
          </w:tcPr>
          <w:p w14:paraId="25854C17" w14:textId="37992E77" w:rsidR="00D80A32" w:rsidRPr="005C1A09" w:rsidRDefault="00D80A32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직원 </w:t>
            </w:r>
            <w:r w:rsidR="00E3426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등록</w:t>
            </w:r>
          </w:p>
        </w:tc>
      </w:tr>
    </w:tbl>
    <w:p w14:paraId="4062DF4B" w14:textId="776EB961" w:rsidR="00A278FC" w:rsidRDefault="00A278FC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A278FC" w14:paraId="1660D2F3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C1D1AE9" w14:textId="77777777" w:rsidR="00A278FC" w:rsidRPr="001F0607" w:rsidRDefault="00A278FC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39E2E3D" w14:textId="1F9CBAE0" w:rsidR="00A278FC" w:rsidRDefault="004815DD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팩토리 패턴 </w:t>
            </w:r>
            <w:r w:rsidR="00A8055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="0047390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팩토리 메</w:t>
            </w:r>
            <w:r w:rsidR="00ED6DF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</w:t>
            </w:r>
            <w:r w:rsidR="0047390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드 패턴)</w:t>
            </w:r>
          </w:p>
        </w:tc>
      </w:tr>
      <w:tr w:rsidR="00A278FC" w:rsidRPr="00FD7F85" w14:paraId="00CE235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1B896043" w14:textId="77777777" w:rsidR="00A278FC" w:rsidRPr="001F0607" w:rsidRDefault="00A278FC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6174EFEA" w14:textId="77777777" w:rsidR="007F23B9" w:rsidRDefault="00235203" w:rsidP="009A78C4">
            <w:pPr>
              <w:widowControl w:val="0"/>
              <w:jc w:val="both"/>
              <w:rPr>
                <w:rFonts w:ascii="맑은 고딕" w:eastAsia="맑은 고딕" w:hAnsi="맑은 고딕" w:cs="바탕"/>
                <w:color w:val="000000"/>
                <w:sz w:val="20"/>
                <w:szCs w:val="20"/>
                <w:lang w:eastAsia="ko-KR"/>
              </w:rPr>
            </w:pP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팩토리 메</w:t>
            </w:r>
            <w:r w:rsidR="00ED6DF2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서</w:t>
            </w: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드 패턴을 이용하</w:t>
            </w:r>
            <w:r w:rsidR="004D2D1D"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면 클래스의 인스턴스를 만드는 일을</w:t>
            </w:r>
          </w:p>
          <w:p w14:paraId="003EB5B9" w14:textId="5E24DA05" w:rsidR="004D2D1D" w:rsidRPr="007F23B9" w:rsidRDefault="004D2D1D" w:rsidP="009A78C4">
            <w:pPr>
              <w:widowControl w:val="0"/>
              <w:jc w:val="both"/>
              <w:rPr>
                <w:rFonts w:ascii="맑은 고딕" w:eastAsia="맑은 고딕" w:hAnsi="맑은 고딕" w:cs="바탕"/>
                <w:color w:val="000000"/>
                <w:sz w:val="20"/>
                <w:szCs w:val="20"/>
                <w:lang w:eastAsia="ko-KR"/>
              </w:rPr>
            </w:pP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서브클래스에게 맡기는 것.</w:t>
            </w:r>
          </w:p>
        </w:tc>
      </w:tr>
      <w:tr w:rsidR="00A278FC" w:rsidRPr="00FD7F85" w14:paraId="042604CE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F2EB617" w14:textId="77777777" w:rsidR="00A278FC" w:rsidRPr="001F0607" w:rsidRDefault="00A278FC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16427D9D" w14:textId="560FBDE8" w:rsidR="0015219D" w:rsidRDefault="009943C2" w:rsidP="00C5184F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</w:t>
            </w:r>
            <w:r w:rsidR="001637A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에 </w:t>
            </w:r>
            <w:r w:rsidR="00EE28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상태 </w:t>
            </w:r>
            <w:r w:rsidR="00F2595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사용자가 아르바이트생,</w:t>
            </w:r>
            <w:r w:rsidR="00F2595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F2595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정직</w:t>
            </w:r>
            <w:r w:rsidR="00781F3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원</w:t>
            </w:r>
            <w:proofErr w:type="spellEnd"/>
            <w:r w:rsidR="00781F3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059D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여부에 따라 </w:t>
            </w:r>
            <w:proofErr w:type="gramStart"/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추가/</w:t>
            </w:r>
            <w:r w:rsidR="0015219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</w:t>
            </w:r>
            <w:proofErr w:type="gramEnd"/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/</w:t>
            </w:r>
            <w:r w:rsidR="0015219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삭제</w:t>
            </w:r>
            <w:r w:rsidR="00BA08C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를 통해 </w:t>
            </w:r>
            <w:r w:rsidR="001421D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직원을 관리하고 </w:t>
            </w:r>
            <w:r w:rsidR="001421D4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new</w:t>
            </w:r>
            <w:r w:rsidR="001421D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사용을 최소화 </w:t>
            </w:r>
            <w:r w:rsidR="007F23B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하는 것이</w:t>
            </w:r>
            <w:r w:rsidR="001421D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핵심이다.</w:t>
            </w:r>
          </w:p>
          <w:p w14:paraId="3E0C97BD" w14:textId="7676C9D7" w:rsidR="006D2F26" w:rsidRPr="0015219D" w:rsidRDefault="006D2F26" w:rsidP="00C5184F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 </w:t>
            </w:r>
            <w:proofErr w:type="spellStart"/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변경에 커</w:t>
            </w:r>
            <w:r w:rsidR="00E2428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맨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드</w:t>
            </w:r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패턴과 상호작용하며 </w:t>
            </w:r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처리한다.</w:t>
            </w:r>
            <w:r w:rsidR="0028749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A278FC" w:rsidRPr="001F0607" w14:paraId="41D30C4F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41930FD4" w14:textId="77777777" w:rsidR="00A278FC" w:rsidRPr="001F0607" w:rsidRDefault="00A278FC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A278FC" w:rsidRPr="00DE785B" w14:paraId="506BF786" w14:textId="77777777" w:rsidTr="00C5184F">
        <w:trPr>
          <w:trHeight w:val="2721"/>
        </w:trPr>
        <w:tc>
          <w:tcPr>
            <w:tcW w:w="10216" w:type="dxa"/>
            <w:gridSpan w:val="2"/>
            <w:vAlign w:val="center"/>
          </w:tcPr>
          <w:p w14:paraId="7D43966F" w14:textId="44F528FC" w:rsidR="003E695C" w:rsidRDefault="00BF6757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. </w:t>
            </w:r>
            <w:r w:rsidR="0037182B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직원 생성을 담당한다.</w:t>
            </w:r>
            <w:r w:rsidR="0037182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="0037182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CommandFactory</w:t>
            </w:r>
            <w:proofErr w:type="spellEnd"/>
            <w:r w:rsidR="0037182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)</w:t>
            </w:r>
          </w:p>
          <w:p w14:paraId="3C59B967" w14:textId="7674B90B" w:rsidR="00107E24" w:rsidRDefault="003A5AD2" w:rsidP="00DD5C06">
            <w:pPr>
              <w:pStyle w:val="ListParagraph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A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. </w:t>
            </w:r>
            <w:proofErr w:type="spellStart"/>
            <w:proofErr w:type="gramStart"/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PartTimeCommandFactory</w:t>
            </w:r>
            <w:proofErr w:type="spellEnd"/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D5C06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아르바이트생 직원 생성을 담당한다.</w:t>
            </w:r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437E393F" w14:textId="77777777" w:rsidR="009677D8" w:rsidRDefault="00DD5C06" w:rsidP="00DD5C06">
            <w:pPr>
              <w:pStyle w:val="ListParagraph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B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. 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ullTimeCommandFactory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9677D8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정직원</w:t>
            </w:r>
            <w:proofErr w:type="spellEnd"/>
            <w:r w:rsidR="009677D8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직원 생성을 담당한다.</w:t>
            </w:r>
            <w:r w:rsidR="009677D8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751743A1" w14:textId="77777777" w:rsidR="009677D8" w:rsidRDefault="009677D8" w:rsidP="00DD5C06">
            <w:pPr>
              <w:pStyle w:val="ListParagraph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  <w:p w14:paraId="704A349B" w14:textId="3AB9479E" w:rsidR="00DD5C06" w:rsidRDefault="009677D8" w:rsidP="009677D8">
            <w:pPr>
              <w:widowControl w:val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2. </w:t>
            </w:r>
            <w:r w:rsidR="00963EE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생성된 직원 근무형태를 구분한다.</w:t>
            </w:r>
            <w:r w:rsidR="00963EE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="00963EE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(</w:t>
            </w:r>
            <w:r w:rsidR="00DD5C06" w:rsidRPr="009677D8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Dining</w:t>
            </w:r>
            <w:proofErr w:type="gramEnd"/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Employee, </w:t>
            </w:r>
            <w:proofErr w:type="spellStart"/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DeliveryEmployee</w:t>
            </w:r>
            <w:proofErr w:type="spellEnd"/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KitchenEmployee</w:t>
            </w:r>
            <w:proofErr w:type="spellEnd"/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)</w:t>
            </w:r>
          </w:p>
          <w:p w14:paraId="1EA86BDC" w14:textId="165443F7" w:rsidR="001406AE" w:rsidRDefault="00E41D2C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A. </w:t>
            </w:r>
            <w:r w:rsidR="0035532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HOURLY_</w:t>
            </w:r>
            <w:proofErr w:type="gram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WAGE </w:t>
            </w:r>
            <w:r w:rsidR="0035532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 w:rsidR="0035532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int = 1950) : </w:t>
            </w:r>
            <w:r w:rsidR="0035532C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홀직원의 </w:t>
            </w:r>
            <w:r w:rsidR="001406A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경우 시급 </w:t>
            </w:r>
            <w:r w:rsidR="001406A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9160</w:t>
            </w:r>
            <w:r w:rsidR="001406A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원 급여를 </w:t>
            </w:r>
            <w:r w:rsidR="00E2428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받게 된다</w:t>
            </w:r>
            <w:r w:rsidR="001406A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.</w:t>
            </w:r>
            <w:r w:rsidR="001406A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400F6DEE" w14:textId="2487A121" w:rsidR="00963EED" w:rsidRDefault="001406AE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B. (HOURLY_</w:t>
            </w:r>
            <w:proofErr w:type="gram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WAGE :</w:t>
            </w:r>
            <w:proofErr w:type="gram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int = 15000) 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배달직원의 경우 시급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15,000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원을 </w:t>
            </w:r>
            <w:r w:rsidR="00E2428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받게 된다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.</w:t>
            </w:r>
          </w:p>
          <w:p w14:paraId="0E6CB544" w14:textId="3DA01C7A" w:rsidR="001406AE" w:rsidRPr="00E41D2C" w:rsidRDefault="001406AE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C. (HOURLY_</w:t>
            </w:r>
            <w:proofErr w:type="gram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WAGE :</w:t>
            </w:r>
            <w:proofErr w:type="gram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int = 11,000) : 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조리사</w:t>
            </w:r>
            <w:r w:rsidR="00FA3F3D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의 경우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시급 </w:t>
            </w:r>
            <w:r w:rsidR="00FA3B92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11,000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원을 </w:t>
            </w:r>
            <w:r w:rsidR="00E2428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받게 된다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.</w:t>
            </w:r>
            <w:r w:rsidR="00FA3B92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02F6A148" w14:textId="77777777" w:rsidR="003E695C" w:rsidRDefault="003E695C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  <w:p w14:paraId="41E09AA9" w14:textId="7B1EC531" w:rsidR="00FA3B92" w:rsidRDefault="00FA3B92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. </w:t>
            </w:r>
            <w:r w:rsidR="008B7C1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최종 </w:t>
            </w:r>
            <w:r w:rsidR="00680CF0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근무형태에 따라 </w:t>
            </w:r>
            <w:r w:rsidR="00D15B11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직급을 분류한다.</w:t>
            </w:r>
          </w:p>
          <w:p w14:paraId="5442DB4C" w14:textId="436B2E5D" w:rsidR="00D15B11" w:rsidRDefault="00D15B11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A. </w:t>
            </w:r>
            <w:proofErr w:type="spellStart"/>
            <w:proofErr w:type="gramStart"/>
            <w:r w:rsidR="00E1164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FullTimeDiningEmployee</w:t>
            </w:r>
            <w:proofErr w:type="spellEnd"/>
            <w:r w:rsidR="00E1164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="00E1164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E1164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홀에서 근무하는 정직원을 의미한다.</w:t>
            </w:r>
          </w:p>
          <w:p w14:paraId="5062A854" w14:textId="07D4533B" w:rsidR="00E1164E" w:rsidRDefault="00E1164E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B. </w:t>
            </w:r>
            <w:proofErr w:type="spellStart"/>
            <w:proofErr w:type="gram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PartTimeDiningEmployee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910133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홀에서 근무하는 아르바이트생을 의미한다.</w:t>
            </w:r>
          </w:p>
          <w:p w14:paraId="77757515" w14:textId="2028711C" w:rsidR="00910133" w:rsidRDefault="00910133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C. </w:t>
            </w:r>
            <w:proofErr w:type="spellStart"/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ullTimeDeliveryEmployee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배달을 담당하는 </w:t>
            </w:r>
            <w:r w:rsidR="009A61BC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정직원을 의미한다.</w:t>
            </w:r>
            <w:r w:rsidR="009A61B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5D7D1014" w14:textId="0E37AFA9" w:rsidR="009A61BC" w:rsidRDefault="009A61BC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D. </w:t>
            </w:r>
            <w:proofErr w:type="spell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PartTimeDeliveryEmployee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배달을 담당하는 아르바이트생을 의미한다.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7612778F" w14:textId="2371E53D" w:rsidR="009A61BC" w:rsidRDefault="009A61BC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E. </w:t>
            </w:r>
            <w:proofErr w:type="spellStart"/>
            <w:proofErr w:type="gramStart"/>
            <w:r w:rsidR="0025689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FullTimeKitchenEmployee</w:t>
            </w:r>
            <w:proofErr w:type="spellEnd"/>
            <w:r w:rsidR="0025689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="0025689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E57BE8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조리를 담당하는 정직원을 의미한다.</w:t>
            </w:r>
          </w:p>
          <w:p w14:paraId="7808A987" w14:textId="736FA545" w:rsidR="00E57BE8" w:rsidRPr="009A61BC" w:rsidRDefault="00E57BE8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F. </w:t>
            </w:r>
            <w:proofErr w:type="spellStart"/>
            <w:proofErr w:type="gramStart"/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artTimeKitchenEmployee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352DF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조리를 담당하는 </w:t>
            </w:r>
            <w:r w:rsidR="009B307F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아르바이트생을 의미한다.</w:t>
            </w:r>
          </w:p>
          <w:p w14:paraId="0858C436" w14:textId="5C1E813E" w:rsidR="003E695C" w:rsidRPr="00DE785B" w:rsidRDefault="003E695C" w:rsidP="003E695C">
            <w:pPr>
              <w:pStyle w:val="ListParagraph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</w:tc>
      </w:tr>
      <w:tr w:rsidR="00A278FC" w:rsidRPr="00155A5F" w14:paraId="4DAD4119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903BA74" w14:textId="77777777" w:rsidR="00A278FC" w:rsidRPr="001F0607" w:rsidRDefault="00A278FC" w:rsidP="00C5184F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51AC474D" w14:textId="77777777" w:rsidR="00A278FC" w:rsidRDefault="00882EA8" w:rsidP="00001604">
            <w:pPr>
              <w:pStyle w:val="ListParagraph"/>
              <w:widowControl w:val="0"/>
              <w:numPr>
                <w:ilvl w:val="0"/>
                <w:numId w:val="3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홀에서 근무하는 정직원을 생성하는 경우 </w:t>
            </w:r>
          </w:p>
          <w:p w14:paraId="5C6F5AFC" w14:textId="77777777" w:rsidR="00882EA8" w:rsidRDefault="00882EA8" w:rsidP="00882EA8">
            <w:pPr>
              <w:widowControl w:val="0"/>
              <w:autoSpaceDE w:val="0"/>
              <w:autoSpaceDN w:val="0"/>
              <w:ind w:left="31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1. </w:t>
            </w:r>
            <w:proofErr w:type="spellStart"/>
            <w:r w:rsidR="0045757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CommandFactory</w:t>
            </w:r>
            <w:proofErr w:type="spellEnd"/>
            <w:r w:rsidR="0045757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5757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클래스에서 </w:t>
            </w:r>
            <w:r w:rsidR="003B564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상속받는 </w:t>
            </w:r>
            <w:proofErr w:type="spellStart"/>
            <w:r w:rsidR="003B564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FullTimeCommandFactory</w:t>
            </w:r>
            <w:proofErr w:type="spellEnd"/>
          </w:p>
          <w:p w14:paraId="48430A18" w14:textId="4B09AF2D" w:rsidR="003B5647" w:rsidRDefault="00D9689C" w:rsidP="00EA1AB8">
            <w:pPr>
              <w:widowControl w:val="0"/>
              <w:autoSpaceDE w:val="0"/>
              <w:autoSpaceDN w:val="0"/>
              <w:ind w:left="313" w:firstLine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클래스에서 </w:t>
            </w:r>
            <w:proofErr w:type="spellStart"/>
            <w:r w:rsidR="00FC4E24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createOnWorkCommand</w:t>
            </w:r>
            <w:proofErr w:type="spellEnd"/>
            <w:r w:rsidR="00FC4E24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() </w:t>
            </w:r>
            <w:r w:rsidR="00547DB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정직원을 </w:t>
            </w:r>
            <w:r w:rsidR="0029592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객체를 생성한</w:t>
            </w:r>
            <w:r w:rsidR="00EA1AB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다.</w:t>
            </w:r>
          </w:p>
          <w:p w14:paraId="393F9EA1" w14:textId="77777777" w:rsidR="0054613B" w:rsidRDefault="0054613B" w:rsidP="00EA1AB8">
            <w:pPr>
              <w:widowControl w:val="0"/>
              <w:autoSpaceDE w:val="0"/>
              <w:autoSpaceDN w:val="0"/>
              <w:ind w:left="313" w:firstLine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  <w:p w14:paraId="08D81B0D" w14:textId="77777777" w:rsidR="00EA1AB8" w:rsidRDefault="00EA1AB8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2. </w:t>
            </w:r>
            <w:proofErr w:type="spellStart"/>
            <w:r w:rsidR="0093011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</w:t>
            </w:r>
            <w:r w:rsidR="005D2728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iningEmployee</w:t>
            </w:r>
            <w:proofErr w:type="spellEnd"/>
            <w:r w:rsidR="005D272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클래스에서 </w:t>
            </w:r>
            <w:r w:rsidR="0054613B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HOURLY_WAGE </w:t>
            </w:r>
            <w:r w:rsidR="0054613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인스턴스를 통해 </w:t>
            </w:r>
          </w:p>
          <w:p w14:paraId="74F8D735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  9160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원 시급이 결정된다.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3C6907A4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  <w:p w14:paraId="2E580A98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3. </w:t>
            </w:r>
            <w:proofErr w:type="spellStart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FullTimeDiningEmployee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클래스를 통해 최종적으로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‘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홀에서 근무하는 </w:t>
            </w:r>
          </w:p>
          <w:p w14:paraId="5B405297" w14:textId="216C765B" w:rsidR="0054613B" w:rsidRPr="00EA1AB8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 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정직원</w:t>
            </w:r>
            <w:proofErr w:type="spell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’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이 생성된다.</w:t>
            </w:r>
          </w:p>
        </w:tc>
      </w:tr>
    </w:tbl>
    <w:p w14:paraId="2284A04F" w14:textId="5506BA49" w:rsidR="00A278FC" w:rsidRDefault="00A278FC">
      <w:pPr>
        <w:rPr>
          <w:lang w:eastAsia="ko-KR"/>
        </w:rPr>
      </w:pPr>
    </w:p>
    <w:p w14:paraId="3E0CECEB" w14:textId="10E9B9E2" w:rsidR="0054613B" w:rsidRDefault="0054613B"/>
    <w:p w14:paraId="403AD27B" w14:textId="77777777" w:rsidR="0054613B" w:rsidRDefault="0054613B"/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297858" w14:paraId="595EE019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58308B5A" w14:textId="7F584AAD" w:rsidR="00297858" w:rsidRPr="00870C9B" w:rsidRDefault="00297858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  <w:proofErr w:type="spellEnd"/>
          </w:p>
        </w:tc>
      </w:tr>
      <w:tr w:rsidR="00297858" w14:paraId="3FEFAD06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27C80835" w14:textId="5ED2ED43" w:rsidR="00297858" w:rsidRPr="002D0EAA" w:rsidRDefault="00111305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 w:rsidRPr="00111305">
              <w:rPr>
                <w:rFonts w:ascii="맑은 고딕" w:eastAsia="맑은 고딕" w:hAnsi="맑은 고딕" w:cs="맑은 고딕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5CE50E43" wp14:editId="4B1AF8C3">
                  <wp:extent cx="4406630" cy="1942598"/>
                  <wp:effectExtent l="0" t="0" r="635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984" cy="196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FB688" w14:textId="77777777" w:rsidR="009B34D8" w:rsidRDefault="009B34D8">
      <w:pPr>
        <w:rPr>
          <w:lang w:eastAsia="ja-JP"/>
        </w:rPr>
      </w:pPr>
    </w:p>
    <w:p w14:paraId="56F994A9" w14:textId="09FB019C" w:rsidR="00B87C8A" w:rsidRDefault="00B87C8A">
      <w:pPr>
        <w:spacing w:line="60" w:lineRule="auto"/>
        <w:jc w:val="both"/>
        <w:rPr>
          <w:lang w:eastAsia="ja-JP"/>
        </w:rPr>
      </w:pPr>
      <w:r>
        <w:rPr>
          <w:lang w:eastAsia="ko-KR"/>
        </w:rPr>
        <w:br w:type="page"/>
      </w: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DD610A" w14:paraId="55F29719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326B3590" w14:textId="77777777" w:rsidR="00DD610A" w:rsidRDefault="00DD610A" w:rsidP="00C5184F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 xml:space="preserve">상태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Diagram</w:t>
            </w:r>
          </w:p>
        </w:tc>
      </w:tr>
      <w:tr w:rsidR="00DD610A" w:rsidRPr="002D0EAA" w14:paraId="277E1698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569B865A" w14:textId="77777777" w:rsidR="00DD610A" w:rsidRPr="002D0EAA" w:rsidRDefault="00DD610A" w:rsidP="00C5184F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2B358E47" wp14:editId="405A12ED">
                  <wp:extent cx="6383553" cy="8054502"/>
                  <wp:effectExtent l="0" t="0" r="5080" b="0"/>
                  <wp:docPr id="67" name="그림 67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그림 67" descr="텍스트, 모니터, 스크린샷, 화면이(가) 표시된 사진&#10;&#10;자동 생성된 설명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908" cy="847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9A498" w14:textId="6DFF5CD3" w:rsidR="00D5193A" w:rsidRDefault="00D5193A" w:rsidP="00DD610A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D5193A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9284FAC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070EAC8" w14:textId="1CAC2FB8" w:rsidR="00AA712D" w:rsidRPr="005C1A09" w:rsidRDefault="00CF7047" w:rsidP="00DD610A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56EBA511" w14:textId="77777777" w:rsidR="00AA712D" w:rsidRPr="005C1A09" w:rsidRDefault="00AA712D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48255C46" w14:textId="5A4D56B7" w:rsidR="00AF565F" w:rsidRPr="00772AE9" w:rsidRDefault="00C77C3E" w:rsidP="00C77C3E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1A79BA25" wp14:editId="7DC6BE82">
            <wp:extent cx="8040644" cy="576189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771" cy="578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86C" w14:textId="77777777" w:rsidR="002838B7" w:rsidRDefault="002838B7" w:rsidP="00AF565F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2838B7" w:rsidSect="002838B7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pPr w:leftFromText="142" w:rightFromText="142" w:vertAnchor="text" w:horzAnchor="margin" w:tblpY="69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9C3DB1" w14:paraId="375C60E9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64E1E0E" w14:textId="2A0D41E8" w:rsidR="009C3DB1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39" w:type="dxa"/>
            <w:vAlign w:val="center"/>
          </w:tcPr>
          <w:p w14:paraId="4DE3CDD6" w14:textId="5C1DDE41" w:rsidR="009C3DB1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198B06C3" w14:textId="77777777" w:rsidR="001161CA" w:rsidRDefault="001161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9C3DB1" w14:paraId="0F912644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5AC34093" w14:textId="3820AA01" w:rsidR="009C3DB1" w:rsidRPr="00DD610A" w:rsidRDefault="00337B9D" w:rsidP="00DD610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신규 직원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정직원</w:t>
            </w:r>
            <w:proofErr w:type="spellEnd"/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,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아르바이트생)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생성 </w:t>
            </w:r>
            <w:r w:rsidR="009C3DB1" w:rsidRPr="00DD610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</w:tr>
      <w:tr w:rsidR="009C3DB1" w14:paraId="1402233B" w14:textId="77777777" w:rsidTr="00C5184F">
        <w:tc>
          <w:tcPr>
            <w:tcW w:w="10456" w:type="dxa"/>
            <w:gridSpan w:val="2"/>
          </w:tcPr>
          <w:p w14:paraId="4E75B088" w14:textId="3C7EF412" w:rsidR="009C3DB1" w:rsidRPr="00DD610A" w:rsidRDefault="00337B9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37B9D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D661B2C" wp14:editId="676B1671">
                  <wp:extent cx="6293795" cy="1755653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024" cy="17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799" w14:paraId="1C344B58" w14:textId="77777777" w:rsidTr="00C5184F">
        <w:trPr>
          <w:trHeight w:val="340"/>
        </w:trPr>
        <w:tc>
          <w:tcPr>
            <w:tcW w:w="10456" w:type="dxa"/>
            <w:gridSpan w:val="2"/>
            <w:vAlign w:val="center"/>
          </w:tcPr>
          <w:p w14:paraId="13732EF7" w14:textId="77777777" w:rsidR="00932799" w:rsidRDefault="00826B65" w:rsidP="00932799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클래스는 </w:t>
            </w:r>
            <w:proofErr w:type="spell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CommandFactory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클래스를 상속받는 </w:t>
            </w:r>
            <w:proofErr w:type="spell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FullTimeCommandFactory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에서 </w:t>
            </w:r>
            <w:r w:rsidR="006F49F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정직원을 </w:t>
            </w:r>
            <w:proofErr w:type="spellStart"/>
            <w:r w:rsidR="006F49F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생성하게되며</w:t>
            </w:r>
            <w:proofErr w:type="spellEnd"/>
            <w:r w:rsidR="006F49F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</w:t>
            </w:r>
          </w:p>
          <w:p w14:paraId="7FA5F1A5" w14:textId="25715F44" w:rsidR="006F49F4" w:rsidRPr="00DD610A" w:rsidRDefault="006F49F4" w:rsidP="00932799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PartTimeCommandFactory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클래스에서는 아르바이트생을 생성하게 된다.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932799" w:rsidRPr="00DD610A" w14:paraId="210D2081" w14:textId="77777777" w:rsidTr="00932799">
        <w:trPr>
          <w:trHeight w:val="340"/>
        </w:trPr>
        <w:tc>
          <w:tcPr>
            <w:tcW w:w="4390" w:type="dxa"/>
          </w:tcPr>
          <w:p w14:paraId="1694571D" w14:textId="02DE425C" w:rsidR="00932799" w:rsidRPr="00001604" w:rsidRDefault="006F49F4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00160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createOnWorkCommand</w:t>
            </w:r>
            <w:proofErr w:type="spellEnd"/>
            <w:r w:rsidR="00792636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="00792636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</w:tcPr>
          <w:p w14:paraId="53DEAFDA" w14:textId="664702E5" w:rsidR="00932799" w:rsidRPr="00DD610A" w:rsidRDefault="00FB4898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직원을 생성할 때 직원 정보를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관리 서비스에 등록하기 위해 출근을 제어하는 클래스를 생성하는 메소드</w:t>
            </w:r>
          </w:p>
        </w:tc>
      </w:tr>
      <w:tr w:rsidR="00FB4898" w:rsidRPr="00DD610A" w14:paraId="2B4F9DBE" w14:textId="77777777" w:rsidTr="00932799">
        <w:trPr>
          <w:trHeight w:val="340"/>
        </w:trPr>
        <w:tc>
          <w:tcPr>
            <w:tcW w:w="4390" w:type="dxa"/>
          </w:tcPr>
          <w:p w14:paraId="3CA6CE96" w14:textId="6B7338CC" w:rsidR="00FB4898" w:rsidRPr="00001604" w:rsidRDefault="00FB4898" w:rsidP="00FB4898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+ </w:t>
            </w:r>
            <w:proofErr w:type="spellStart"/>
            <w:proofErr w:type="gramStart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createOffWorkCommand</w:t>
            </w:r>
            <w:proofErr w:type="spell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</w:tcPr>
          <w:p w14:paraId="665022B0" w14:textId="04339234" w:rsidR="00FB4898" w:rsidRPr="00DD610A" w:rsidRDefault="00FB4898" w:rsidP="00FB4898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직원을 생성할 때 직원 정보를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관리 서비스에 등록하기 위해 퇴근을 제어하는 클래스를 생성하는 메소드</w:t>
            </w:r>
          </w:p>
        </w:tc>
      </w:tr>
    </w:tbl>
    <w:p w14:paraId="5C51BC13" w14:textId="77777777" w:rsidR="00AF565F" w:rsidRPr="00932799" w:rsidRDefault="00AF565F" w:rsidP="00AF565F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1161CA" w:rsidRPr="00DD610A" w14:paraId="4A0BD7C3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0D016EB" w14:textId="7DE76E02" w:rsidR="001161CA" w:rsidRPr="00DD610A" w:rsidRDefault="00A23BD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직무별</w:t>
            </w:r>
            <w:proofErr w:type="spellEnd"/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 직원 </w:t>
            </w:r>
            <w:r w:rsidR="001161C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생성 </w:t>
            </w:r>
            <w:r w:rsidR="001161CA" w:rsidRPr="00DD610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</w:tr>
      <w:tr w:rsidR="001161CA" w:rsidRPr="00DD610A" w14:paraId="044750A6" w14:textId="77777777" w:rsidTr="00C5184F">
        <w:tc>
          <w:tcPr>
            <w:tcW w:w="10456" w:type="dxa"/>
            <w:gridSpan w:val="2"/>
          </w:tcPr>
          <w:p w14:paraId="43613BFE" w14:textId="43409BBA" w:rsidR="001161CA" w:rsidRPr="00DD610A" w:rsidRDefault="007B4DA2" w:rsidP="007B4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B4DA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0A2FA7A" wp14:editId="6FF9A5D0">
                  <wp:extent cx="5487705" cy="3015575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054" cy="3067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1CA" w:rsidRPr="00DD610A" w14:paraId="03683A42" w14:textId="77777777" w:rsidTr="00C5184F">
        <w:trPr>
          <w:trHeight w:val="340"/>
        </w:trPr>
        <w:tc>
          <w:tcPr>
            <w:tcW w:w="10456" w:type="dxa"/>
            <w:gridSpan w:val="2"/>
            <w:vAlign w:val="center"/>
          </w:tcPr>
          <w:p w14:paraId="35253D71" w14:textId="77777777" w:rsidR="001161CA" w:rsidRDefault="00A23BD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클래스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proofErr w:type="gram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Dining,Delivery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,Kitchen</w:t>
            </w:r>
            <w:proofErr w:type="spell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)Employee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클래스 경우 </w:t>
            </w:r>
            <w:r w:rsidR="00E13C0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시급,</w:t>
            </w:r>
            <w:r w:rsidR="00E13C0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E13C0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업무에 따라 직무가 구별된다.</w:t>
            </w:r>
            <w:r w:rsidR="00E13C0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  <w:p w14:paraId="3F323000" w14:textId="5FCF19E5" w:rsidR="00E13C04" w:rsidRPr="00DD610A" w:rsidRDefault="00E13C04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E1019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직무 선택이후 </w:t>
            </w:r>
            <w:proofErr w:type="spellStart"/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FullTimeDiningEmployee</w:t>
            </w:r>
            <w:proofErr w:type="spellEnd"/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P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artTimeDiningEmployee</w:t>
            </w:r>
            <w:proofErr w:type="spellEnd"/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</w:t>
            </w:r>
            <w:proofErr w:type="spellEnd"/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아르바이트생)이 구별된다.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1161CA" w:rsidRPr="00DD610A" w14:paraId="231A7AA0" w14:textId="77777777" w:rsidTr="00C5184F">
        <w:trPr>
          <w:trHeight w:val="340"/>
        </w:trPr>
        <w:tc>
          <w:tcPr>
            <w:tcW w:w="4390" w:type="dxa"/>
          </w:tcPr>
          <w:p w14:paraId="508FA9AD" w14:textId="57006CCA" w:rsidR="001161CA" w:rsidRPr="00001604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00160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H</w:t>
            </w:r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OURLY_WAGE </w:t>
            </w:r>
          </w:p>
        </w:tc>
        <w:tc>
          <w:tcPr>
            <w:tcW w:w="6066" w:type="dxa"/>
          </w:tcPr>
          <w:p w14:paraId="326D386D" w14:textId="5B8FFF98" w:rsidR="001161CA" w:rsidRPr="00DD610A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직무별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시급을 담당한다.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1161CA" w:rsidRPr="00DD610A" w14:paraId="6CD7CE1D" w14:textId="77777777" w:rsidTr="00C5184F">
        <w:trPr>
          <w:trHeight w:val="340"/>
        </w:trPr>
        <w:tc>
          <w:tcPr>
            <w:tcW w:w="4390" w:type="dxa"/>
          </w:tcPr>
          <w:p w14:paraId="49DF1B79" w14:textId="79879F50" w:rsidR="001161CA" w:rsidRPr="00001604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00160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o</w:t>
            </w:r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nWork</w:t>
            </w:r>
            <w:proofErr w:type="spell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</w:tcPr>
          <w:p w14:paraId="0F2DD883" w14:textId="12FD7E11" w:rsidR="001161CA" w:rsidRPr="00DD610A" w:rsidRDefault="00F8219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근무를 시작하는 메서드이다.</w:t>
            </w:r>
          </w:p>
        </w:tc>
      </w:tr>
      <w:tr w:rsidR="00526267" w:rsidRPr="00DD610A" w14:paraId="6A39BF69" w14:textId="77777777" w:rsidTr="00526267">
        <w:trPr>
          <w:trHeight w:val="340"/>
        </w:trPr>
        <w:tc>
          <w:tcPr>
            <w:tcW w:w="4390" w:type="dxa"/>
          </w:tcPr>
          <w:p w14:paraId="2A37CCB4" w14:textId="77777777" w:rsidR="00526267" w:rsidRPr="00001604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offWork</w:t>
            </w:r>
            <w:proofErr w:type="spell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</w:tcPr>
          <w:p w14:paraId="39B4DAC6" w14:textId="77777777" w:rsidR="00526267" w:rsidRPr="00DD610A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근무를 종료하는 메서드이다.</w:t>
            </w:r>
          </w:p>
        </w:tc>
      </w:tr>
      <w:tr w:rsidR="00526267" w14:paraId="04A6AF22" w14:textId="77777777" w:rsidTr="00526267">
        <w:trPr>
          <w:trHeight w:val="340"/>
        </w:trPr>
        <w:tc>
          <w:tcPr>
            <w:tcW w:w="4390" w:type="dxa"/>
          </w:tcPr>
          <w:p w14:paraId="4471050C" w14:textId="76EEE2FC" w:rsidR="00526267" w:rsidRPr="00001604" w:rsidRDefault="00FB4898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00160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c</w:t>
            </w:r>
            <w:r w:rsidR="00526267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he</w:t>
            </w:r>
            <w:r w:rsidR="00526267" w:rsidRPr="0000160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c</w:t>
            </w:r>
            <w:r w:rsidR="00526267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kPassword</w:t>
            </w:r>
            <w:proofErr w:type="spellEnd"/>
            <w:r w:rsidR="00526267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gramEnd"/>
            <w:r w:rsidR="00526267" w:rsidRPr="0000160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6066" w:type="dxa"/>
          </w:tcPr>
          <w:p w14:paraId="3EDB7866" w14:textId="77777777" w:rsidR="00526267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본인 확인을 위한 패스워드 확인 메서드이다.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1775B137" w14:textId="191C4CEC" w:rsidR="00F82193" w:rsidRPr="00526267" w:rsidRDefault="00F82193">
      <w:pPr>
        <w:rPr>
          <w:lang w:eastAsia="ko-KR"/>
        </w:rPr>
      </w:pPr>
    </w:p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1056"/>
        <w:gridCol w:w="9395"/>
      </w:tblGrid>
      <w:tr w:rsidR="009F2EBD" w14:paraId="0CB18140" w14:textId="77777777" w:rsidTr="00F82193">
        <w:trPr>
          <w:trHeight w:val="557"/>
        </w:trPr>
        <w:tc>
          <w:tcPr>
            <w:tcW w:w="1056" w:type="dxa"/>
            <w:shd w:val="clear" w:color="auto" w:fill="D9D9D9" w:themeFill="background1" w:themeFillShade="D9"/>
            <w:vAlign w:val="center"/>
          </w:tcPr>
          <w:p w14:paraId="14875D7C" w14:textId="5548D332" w:rsidR="009F2EBD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395" w:type="dxa"/>
            <w:vAlign w:val="center"/>
          </w:tcPr>
          <w:p w14:paraId="281A1C04" w14:textId="77777777" w:rsidR="009F2EBD" w:rsidRPr="005C1A09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0B825C8" w14:textId="77777777" w:rsidR="009F2EBD" w:rsidRDefault="009F2EBD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9F2EBD" w14:paraId="295D2CF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38E1F9C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7E5F4EC1" w14:textId="42FC2D0F" w:rsidR="009F2EBD" w:rsidRPr="009E3CD3" w:rsidRDefault="009E3CD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 조회 </w:t>
            </w:r>
          </w:p>
        </w:tc>
      </w:tr>
      <w:tr w:rsidR="009F2EBD" w14:paraId="262959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7692B41A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7514485F" w14:textId="28E3CF5D" w:rsidR="009F2EBD" w:rsidRPr="009E3CD3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E3CD3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SFR-0</w:t>
            </w:r>
            <w:r w:rsidR="009E3CD3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501</w:t>
            </w:r>
          </w:p>
        </w:tc>
      </w:tr>
      <w:tr w:rsidR="009F2EBD" w14:paraId="7B76F63E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B54A5E3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196CBC0D" w14:textId="1F779BA0" w:rsidR="009F2EBD" w:rsidRPr="009E3CD3" w:rsidRDefault="008E64E5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9115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9F2EBD" w14:paraId="62D9B98B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DD19938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CEFB404" w14:textId="291B9BBE" w:rsidR="009F2EBD" w:rsidRPr="009E3CD3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E3CD3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</w:t>
            </w:r>
          </w:p>
        </w:tc>
      </w:tr>
      <w:tr w:rsidR="009F2EBD" w14:paraId="4E19A791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5AFFD42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5B93BF2A" w14:textId="78651615" w:rsidR="009F2EBD" w:rsidRPr="009E3CD3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 현황을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조회 할</w:t>
            </w:r>
            <w:proofErr w:type="gramEnd"/>
            <w:r w:rsidR="0010335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 있다.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493E4270" w14:textId="77777777" w:rsidR="009F2EBD" w:rsidRPr="00787F26" w:rsidRDefault="009F2EBD" w:rsidP="000F1697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9F2EBD" w14:paraId="706FD11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74879794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10CF0141" w14:textId="3B310925" w:rsidR="009F2EBD" w:rsidRPr="00E15CA0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 등록 </w:t>
            </w:r>
          </w:p>
        </w:tc>
      </w:tr>
      <w:tr w:rsidR="009F2EBD" w14:paraId="564581E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CB514DC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19EDE3B6" w14:textId="7EC084E7" w:rsidR="009F2EBD" w:rsidRPr="00E15CA0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FR-</w:t>
            </w:r>
            <w:r w:rsidR="0099375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0502</w:t>
            </w:r>
          </w:p>
        </w:tc>
      </w:tr>
      <w:tr w:rsidR="009F2EBD" w14:paraId="2CA38D69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3954B04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16BB8F6" w14:textId="44914AF7" w:rsidR="009F2EBD" w:rsidRPr="00536E25" w:rsidRDefault="002F696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9115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9F2EBD" w14:paraId="32C7EAC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974B908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DEB311D" w14:textId="14AEF63C" w:rsidR="009F2EBD" w:rsidRPr="00E15CA0" w:rsidRDefault="0099375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9F2EBD" w14:paraId="04BE10B8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3A865B1D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4F622F51" w14:textId="2A29CC0C" w:rsidR="009F2EBD" w:rsidRPr="00E15CA0" w:rsidRDefault="0099375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등록을 수행할 수 있다.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0A94119A" w14:textId="77777777" w:rsidR="009F2EBD" w:rsidRDefault="009F2EBD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7DB0F353" w14:textId="7E9A0475" w:rsidR="009F2EBD" w:rsidRPr="00993752" w:rsidRDefault="009F2EB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847087" w14:textId="27DDC628" w:rsidR="009F2EBD" w:rsidRDefault="009F2EB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6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9F2EBD" w14:paraId="71EAEC93" w14:textId="77777777" w:rsidTr="009F2EBD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7B1758F" w14:textId="20D3F43D" w:rsidR="009F2EBD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9F2EB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635" w:type="dxa"/>
            <w:vAlign w:val="center"/>
          </w:tcPr>
          <w:p w14:paraId="0DF7AE6B" w14:textId="77777777" w:rsidR="009F2EBD" w:rsidRPr="005C1A09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45037900" w14:textId="77777777" w:rsidR="009C3DB1" w:rsidRDefault="009C3DB1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9C3DB1" w14:paraId="7B0F30FE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EB2590D" w14:textId="6D2456A5" w:rsidR="009C3DB1" w:rsidRPr="00E2636E" w:rsidRDefault="00E2636E" w:rsidP="00E56CFD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bookmarkStart w:id="2" w:name="_Hlk105960233"/>
            <w:r w:rsidRPr="00E2636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EmployeeManagement.java</w:t>
            </w:r>
          </w:p>
        </w:tc>
      </w:tr>
      <w:bookmarkEnd w:id="2"/>
      <w:tr w:rsidR="009C3DB1" w14:paraId="3614EF21" w14:textId="77777777" w:rsidTr="00D220CA">
        <w:trPr>
          <w:trHeight w:val="7388"/>
        </w:trPr>
        <w:tc>
          <w:tcPr>
            <w:tcW w:w="10456" w:type="dxa"/>
          </w:tcPr>
          <w:p w14:paraId="7A09C44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createEmployee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63BBE57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Get employee information from console</w:t>
            </w:r>
          </w:p>
          <w:p w14:paraId="3A5F8C1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name =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Console.getInput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이름을 등록하세요: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E8EBB4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password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=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Console.getInput</w:t>
            </w:r>
            <w:proofErr w:type="spellEnd"/>
            <w:proofErr w:type="gram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비밀번호를 등록하세요: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44B379F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// check name and password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is</w:t>
            </w:r>
            <w:proofErr w:type="gramEnd"/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not null</w:t>
            </w:r>
          </w:p>
          <w:p w14:paraId="345AFD94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if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(name ==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|| password ==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21BEF27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"Invalid input."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356918C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  <w:proofErr w:type="gramEnd"/>
          </w:p>
          <w:p w14:paraId="1BE73CD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1115DBB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Create employee</w:t>
            </w:r>
          </w:p>
          <w:p w14:paraId="0E9A227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Employee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employee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=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Employee.builder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</w:t>
            </w:r>
          </w:p>
          <w:p w14:paraId="4A291129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.name(name)</w:t>
            </w:r>
          </w:p>
          <w:p w14:paraId="24843B3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.password</w:t>
            </w:r>
            <w:proofErr w:type="gram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(password)</w:t>
            </w:r>
          </w:p>
          <w:p w14:paraId="7FE1A232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.build</w:t>
            </w:r>
            <w:proofErr w:type="gram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();</w:t>
            </w:r>
          </w:p>
          <w:p w14:paraId="0E184ED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595D03E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generate index of command slot for employee commute management</w:t>
            </w:r>
          </w:p>
          <w:p w14:paraId="6F62CC9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find empty slot</w:t>
            </w:r>
          </w:p>
          <w:p w14:paraId="3C4E9BA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try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2EB76DA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=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CommuteManager.getInstance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4DF67AC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834680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index =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commuteManager.findEmptyIndex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03D11FB4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"로그인을 위한 개인 번호는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+ index +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 입니다. 잊지 않게 주의하세요!"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8B9F61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employeeRepository.addEmployee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(employee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61227E9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035F1D1C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NoSpaceForCommandException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e) {</w:t>
            </w:r>
          </w:p>
          <w:p w14:paraId="72EC5BC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System.err.println</w:t>
            </w:r>
            <w:proofErr w:type="spellEnd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"There is no empty slot for new employee."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  <w:proofErr w:type="gramEnd"/>
          </w:p>
          <w:p w14:paraId="7089489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gramStart"/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  <w:proofErr w:type="gramEnd"/>
          </w:p>
          <w:p w14:paraId="5DB1BEE9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225A20C6" w14:textId="67126FE7" w:rsidR="004056DE" w:rsidRPr="00FF24DC" w:rsidRDefault="00834680" w:rsidP="004056DE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092D9E0C" w14:textId="4BB9B3AF" w:rsidR="009C3DB1" w:rsidRPr="00834680" w:rsidRDefault="009C3DB1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굴림체" w:eastAsia="굴림체" w:hAnsi="굴림체" w:cs="굴림체"/>
                <w:color w:val="333333"/>
                <w:lang w:eastAsia="ko-KR"/>
              </w:rPr>
            </w:pPr>
          </w:p>
        </w:tc>
      </w:tr>
    </w:tbl>
    <w:p w14:paraId="03B7B416" w14:textId="77777777" w:rsidR="00C4092D" w:rsidRDefault="00C4092D">
      <w:r>
        <w:br w:type="page"/>
      </w: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FF24DC" w:rsidRPr="00E2636E" w14:paraId="1072F326" w14:textId="77777777" w:rsidTr="00FF24DC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09E77B54" w14:textId="4029192D" w:rsidR="00FF24DC" w:rsidRPr="00E2636E" w:rsidRDefault="00C4092D" w:rsidP="00E626B8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lastRenderedPageBreak/>
              <w:t>f</w:t>
            </w:r>
            <w:r w:rsidR="00903D8D"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actory/</w:t>
            </w:r>
            <w:r w:rsidR="00903D8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FullTimeCommandFactory</w:t>
            </w:r>
            <w:r w:rsidR="00FF24DC" w:rsidRPr="00E2636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FF24DC" w14:paraId="1104D7DB" w14:textId="77777777" w:rsidTr="00D1360A">
        <w:tblPrEx>
          <w:tblCellMar>
            <w:top w:w="0" w:type="dxa"/>
            <w:bottom w:w="0" w:type="dxa"/>
          </w:tblCellMar>
        </w:tblPrEx>
        <w:trPr>
          <w:trHeight w:val="1408"/>
        </w:trPr>
        <w:tc>
          <w:tcPr>
            <w:tcW w:w="10456" w:type="dxa"/>
          </w:tcPr>
          <w:p w14:paraId="1C9E9F0C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class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2B91AF"/>
                <w:sz w:val="20"/>
                <w:szCs w:val="20"/>
                <w:lang w:eastAsia="ko-KR"/>
              </w:rPr>
              <w:t>FullTimeCommandFactory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extends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EmployeeCommandFactory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{</w:t>
            </w:r>
          </w:p>
          <w:p w14:paraId="0C485FC3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4F8E6B7E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@Override</w:t>
            </w:r>
          </w:p>
          <w:p w14:paraId="25BEAEB2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CommuteCommand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createOnWorkCommand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, Employee employee) {</w:t>
            </w:r>
          </w:p>
          <w:p w14:paraId="1F40A80D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OnWorkCommand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</w:p>
          <w:p w14:paraId="0E7BB5D8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FullTimeEmployeeType.getFullTimeEmployeeType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</w:t>
            </w:r>
          </w:p>
          <w:p w14:paraId="3AFBDF02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getCommandReceiverSupplier</w:t>
            </w:r>
            <w:proofErr w:type="spellEnd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6BA72AC3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.apply</w:t>
            </w:r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(employee));</w:t>
            </w:r>
          </w:p>
          <w:p w14:paraId="07206F48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0259DB20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4C38166B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@Override</w:t>
            </w:r>
          </w:p>
          <w:p w14:paraId="1EC0DEC4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CommuteCommand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createOffWorkCommand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, Employee employee) {</w:t>
            </w:r>
          </w:p>
          <w:p w14:paraId="682ED227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OffWorkCommand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gramEnd"/>
          </w:p>
          <w:p w14:paraId="674110E9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FullTimeEmployeeType.getFullTimeEmployeeType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</w:t>
            </w:r>
          </w:p>
          <w:p w14:paraId="4632A651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getCommandReceiverSupplier</w:t>
            </w:r>
            <w:proofErr w:type="spellEnd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20234BF1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.apply</w:t>
            </w:r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(employee));</w:t>
            </w:r>
          </w:p>
          <w:p w14:paraId="05252037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7C519247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6065A5C0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@AllArgsConstructor @Getter</w:t>
            </w:r>
          </w:p>
          <w:p w14:paraId="3694AF9C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enum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{</w:t>
            </w:r>
          </w:p>
          <w:p w14:paraId="0121CCFE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FULL_DINING_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EmployeeType.DINING_EMPLOYEE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FullTimeDiningEmployee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::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),</w:t>
            </w:r>
          </w:p>
          <w:p w14:paraId="08C1CD2C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FULL_DELIVERY_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EmployeeType.DELIVERY_EMPLOYEE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FullTimeDeliveryEmployee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::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),</w:t>
            </w:r>
          </w:p>
          <w:p w14:paraId="0DE8BA80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FULL_KITCHEN_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EmployeeType.KITCHEN_EMPLOYEE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FullTimeKitchenEmployee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::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),</w:t>
            </w:r>
          </w:p>
          <w:p w14:paraId="3447713E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;</w:t>
            </w:r>
          </w:p>
          <w:p w14:paraId="33D02437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</w:p>
          <w:p w14:paraId="530A1527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final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44DA6015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private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final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Function&lt;Employee,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CommandReceiver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&gt;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CommandReceiverSupplier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  <w:proofErr w:type="gramEnd"/>
          </w:p>
          <w:p w14:paraId="08A4DECC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static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getFullTimeEmployeeType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 {</w:t>
            </w:r>
          </w:p>
          <w:p w14:paraId="3803F16E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Arrays.stream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FullTimeEmployeeType.values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())</w:t>
            </w:r>
          </w:p>
          <w:p w14:paraId="0A51E115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.filter</w:t>
            </w:r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-&gt;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fullTimeEmployeeType.getEmployeeType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().equals(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</w:t>
            </w:r>
          </w:p>
          <w:p w14:paraId="02348720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findAny</w:t>
            </w:r>
            <w:proofErr w:type="spellEnd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()</w:t>
            </w:r>
          </w:p>
          <w:p w14:paraId="34307559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    </w:t>
            </w:r>
            <w:proofErr w:type="gram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.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orElseThrow</w:t>
            </w:r>
            <w:proofErr w:type="spellEnd"/>
            <w:proofErr w:type="gram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(() -&gt; </w:t>
            </w:r>
            <w:r w:rsidRPr="00B022F7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new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IllegalArgumentException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(</w:t>
            </w:r>
            <w:r w:rsidRPr="00B022F7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</w:t>
            </w:r>
            <w:proofErr w:type="spellStart"/>
            <w:r w:rsidRPr="00B022F7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EmployeeType</w:t>
            </w:r>
            <w:proofErr w:type="spellEnd"/>
            <w:r w:rsidRPr="00B022F7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 xml:space="preserve"> is not supported."</w:t>
            </w: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));</w:t>
            </w:r>
          </w:p>
          <w:p w14:paraId="42129CF1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}</w:t>
            </w:r>
          </w:p>
          <w:p w14:paraId="5F1BB093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}</w:t>
            </w:r>
          </w:p>
          <w:p w14:paraId="4451EE3D" w14:textId="77777777" w:rsidR="00B022F7" w:rsidRPr="00B022F7" w:rsidRDefault="00B022F7" w:rsidP="00B022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50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B022F7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}</w:t>
            </w:r>
          </w:p>
          <w:p w14:paraId="57E1EB18" w14:textId="77777777" w:rsidR="00FF24DC" w:rsidRPr="00834680" w:rsidRDefault="00FF24DC" w:rsidP="00D1360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굴림체" w:eastAsia="굴림체" w:hAnsi="굴림체" w:cs="굴림체"/>
                <w:color w:val="333333"/>
                <w:lang w:eastAsia="ko-KR"/>
              </w:rPr>
            </w:pPr>
          </w:p>
        </w:tc>
      </w:tr>
    </w:tbl>
    <w:p w14:paraId="1EBAA564" w14:textId="77777777" w:rsidR="00FF24DC" w:rsidRDefault="00FF24DC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B64C32F" w14:textId="6CF3A891" w:rsidR="009C3DB1" w:rsidRDefault="009C3DB1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832E1" w14:paraId="3C00B6C4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34FC353" w14:textId="01EDFB74" w:rsidR="008832E1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8832E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635" w:type="dxa"/>
            <w:vAlign w:val="center"/>
          </w:tcPr>
          <w:p w14:paraId="760514ED" w14:textId="40C913EE" w:rsidR="008832E1" w:rsidRPr="00FF0B21" w:rsidRDefault="008832E1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FF00"/>
                <w:sz w:val="20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  <w:r w:rsidR="00FF0B21">
              <w:rPr>
                <w:rFonts w:ascii="맑은 고딕" w:eastAsia="맑은 고딕" w:hAnsi="맑은 고딕"/>
                <w:b/>
                <w:bCs/>
                <w:color w:val="00FF00"/>
                <w:sz w:val="20"/>
                <w:szCs w:val="28"/>
                <w:lang w:eastAsia="ko-KR"/>
              </w:rPr>
              <w:t xml:space="preserve"> </w:t>
            </w:r>
          </w:p>
        </w:tc>
      </w:tr>
    </w:tbl>
    <w:p w14:paraId="027061FC" w14:textId="77777777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832E1" w14:paraId="0F93151B" w14:textId="77777777" w:rsidTr="00C5184F">
        <w:tc>
          <w:tcPr>
            <w:tcW w:w="10456" w:type="dxa"/>
          </w:tcPr>
          <w:p w14:paraId="37885FB4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직원을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데이터베이스에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주가합니다</w:t>
            </w:r>
            <w:proofErr w:type="spellEnd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.</w:t>
            </w:r>
          </w:p>
          <w:p w14:paraId="05CC4CB8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이름을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등록하세요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r w:rsidRPr="00001604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szCs w:val="20"/>
                <w:lang w:eastAsia="ko-KR"/>
              </w:rPr>
              <w:t>조진혁</w:t>
            </w:r>
          </w:p>
          <w:p w14:paraId="09A7D789" w14:textId="77777777" w:rsidR="00C43A10" w:rsidRPr="00001604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비밀번호를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등록하세요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proofErr w:type="spellStart"/>
            <w:r w:rsidRPr="00001604"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  <w:t>paswrd</w:t>
            </w:r>
            <w:proofErr w:type="spellEnd"/>
          </w:p>
          <w:p w14:paraId="07044816" w14:textId="77777777" w:rsidR="00C43A10" w:rsidRPr="00001604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직원의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직급을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(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정규직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/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비정규직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): </w:t>
            </w:r>
            <w:r w:rsidRPr="00001604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szCs w:val="20"/>
                <w:lang w:eastAsia="ko-KR"/>
              </w:rPr>
              <w:t>비정규직</w:t>
            </w:r>
          </w:p>
          <w:p w14:paraId="4A4E3900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-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홀</w:t>
            </w:r>
          </w:p>
          <w:p w14:paraId="35ED9A01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-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부엌</w:t>
            </w:r>
          </w:p>
          <w:p w14:paraId="7739EC81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-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배달</w:t>
            </w:r>
          </w:p>
          <w:p w14:paraId="04331065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직원의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직종을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선택하세요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r w:rsidRPr="00001604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szCs w:val="20"/>
                <w:lang w:eastAsia="ko-KR"/>
              </w:rPr>
              <w:t>부엌</w:t>
            </w:r>
          </w:p>
          <w:p w14:paraId="36EE8374" w14:textId="77777777" w:rsidR="008832E1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로그인을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위한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개인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번호는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3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입니다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.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잊지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않게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cs="맑은 고딕" w:hint="eastAsia"/>
                <w:sz w:val="20"/>
                <w:szCs w:val="20"/>
                <w:lang w:eastAsia="ko-KR"/>
              </w:rPr>
              <w:t>주의하세요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!</w:t>
            </w:r>
          </w:p>
          <w:p w14:paraId="2BE64426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[1]: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추가</w:t>
            </w:r>
          </w:p>
          <w:p w14:paraId="3BD1330E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[2]: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조회</w:t>
            </w:r>
          </w:p>
          <w:p w14:paraId="63A08457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[3]: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출퇴근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관리</w:t>
            </w:r>
          </w:p>
          <w:p w14:paraId="2001D8CC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[4]: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모든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월급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조회</w:t>
            </w:r>
          </w:p>
          <w:p w14:paraId="01E6BFC3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[5]: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종료</w:t>
            </w:r>
          </w:p>
          <w:p w14:paraId="0C57516B" w14:textId="77777777" w:rsidR="00C43A10" w:rsidRPr="00001604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원하는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동작을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선택하세요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: </w:t>
            </w:r>
            <w:r w:rsidRPr="00001604">
              <w:rPr>
                <w:rFonts w:ascii="맑은 고딕" w:eastAsia="맑은 고딕" w:hAnsi="맑은 고딕"/>
                <w:b/>
                <w:color w:val="00B050"/>
                <w:sz w:val="20"/>
                <w:szCs w:val="20"/>
                <w:lang w:eastAsia="ko-KR"/>
              </w:rPr>
              <w:t>2</w:t>
            </w:r>
          </w:p>
          <w:p w14:paraId="0CDB247B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직원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목록을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조회합니다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.</w:t>
            </w:r>
          </w:p>
          <w:p w14:paraId="4E134C67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proofErr w:type="gramStart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Employee{</w:t>
            </w:r>
            <w:proofErr w:type="gramEnd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name='</w:t>
            </w:r>
            <w:proofErr w:type="spellStart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sajang</w:t>
            </w:r>
            <w:proofErr w:type="spellEnd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password='password', admin=false}</w:t>
            </w:r>
          </w:p>
          <w:p w14:paraId="5566F22C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Employee{name='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정우성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password='password', admin=false}</w:t>
            </w:r>
          </w:p>
          <w:p w14:paraId="6965645D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Employee{name='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이순신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password='password', admin=false}</w:t>
            </w:r>
          </w:p>
          <w:p w14:paraId="71C83094" w14:textId="77777777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Employee{name='</w:t>
            </w:r>
            <w:proofErr w:type="spellStart"/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박봉팔</w:t>
            </w:r>
            <w:proofErr w:type="spellEnd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password='password', admin=false}</w:t>
            </w:r>
          </w:p>
          <w:p w14:paraId="48C365DC" w14:textId="77777777" w:rsid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ascii="맑은 고딕" w:eastAsia="맑은 고딕" w:hAnsi="맑은 고딕"/>
                <w:color w:val="8EAADB" w:themeColor="accent1" w:themeTint="99"/>
                <w:sz w:val="20"/>
                <w:szCs w:val="20"/>
                <w:lang w:eastAsia="ko-KR"/>
              </w:rPr>
            </w:pP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Employee{name='</w:t>
            </w:r>
            <w:r w:rsidRPr="00C43A1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조진혁</w:t>
            </w:r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password='</w:t>
            </w:r>
            <w:proofErr w:type="spellStart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paswrd</w:t>
            </w:r>
            <w:proofErr w:type="spellEnd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', admin=false</w:t>
            </w:r>
            <w:proofErr w:type="gramStart"/>
            <w:r w:rsidRPr="00C43A10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>}</w:t>
            </w:r>
            <w:r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Pr="00C43A10">
              <w:rPr>
                <w:rFonts w:ascii="맑은 고딕" w:eastAsia="맑은 고딕" w:hAnsi="맑은 고딕"/>
                <w:color w:val="8EAADB" w:themeColor="accent1" w:themeTint="99"/>
                <w:sz w:val="20"/>
                <w:szCs w:val="20"/>
                <w:lang w:eastAsia="ko-KR"/>
              </w:rPr>
              <w:t>/</w:t>
            </w:r>
            <w:proofErr w:type="gramEnd"/>
            <w:r w:rsidRPr="00C43A10">
              <w:rPr>
                <w:rFonts w:ascii="맑은 고딕" w:eastAsia="맑은 고딕" w:hAnsi="맑은 고딕"/>
                <w:color w:val="8EAADB" w:themeColor="accent1" w:themeTint="99"/>
                <w:sz w:val="20"/>
                <w:szCs w:val="20"/>
                <w:lang w:eastAsia="ko-KR"/>
              </w:rPr>
              <w:t>* This record is created one */</w:t>
            </w:r>
          </w:p>
          <w:p w14:paraId="42569B5D" w14:textId="1950B884" w:rsidR="00C43A10" w:rsidRPr="00C43A10" w:rsidRDefault="00C43A10" w:rsidP="00C43A1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</w:tabs>
              <w:spacing w:line="244" w:lineRule="atLeast"/>
              <w:rPr>
                <w:rFonts w:eastAsia="맑은 고딕"/>
                <w:lang w:eastAsia="ko-KR"/>
              </w:rPr>
            </w:pPr>
          </w:p>
        </w:tc>
      </w:tr>
    </w:tbl>
    <w:p w14:paraId="703B6AD0" w14:textId="211EDC33" w:rsidR="00D80A32" w:rsidRDefault="00D80A32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D6B7188" w14:textId="77777777" w:rsidR="00B21E57" w:rsidRDefault="00B21E57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CD7C2E" w14:paraId="66FDF52B" w14:textId="77777777" w:rsidTr="00F34985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7C54CE4" w14:textId="14CBDDB7" w:rsidR="00CD7C2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CD7C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</w:p>
        </w:tc>
        <w:tc>
          <w:tcPr>
            <w:tcW w:w="9554" w:type="dxa"/>
            <w:vAlign w:val="center"/>
          </w:tcPr>
          <w:p w14:paraId="372379A1" w14:textId="77777777" w:rsidR="00CD7C2E" w:rsidRPr="005C1A09" w:rsidRDefault="00CD7C2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직원 </w:t>
            </w: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변경</w:t>
            </w:r>
          </w:p>
        </w:tc>
      </w:tr>
    </w:tbl>
    <w:p w14:paraId="37B3711A" w14:textId="77777777" w:rsidR="00CD7C2E" w:rsidRPr="00596AB6" w:rsidRDefault="00CD7C2E" w:rsidP="00CD7C2E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CD7C2E" w14:paraId="5A711D35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A06BD4C" w14:textId="77777777" w:rsidR="00CD7C2E" w:rsidRPr="001F0607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6F98F80E" w14:textId="77777777" w:rsidR="00CD7C2E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커맨드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A073E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A073E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CD7C2E" w14:paraId="1B457599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407A584A" w14:textId="77777777" w:rsidR="00CD7C2E" w:rsidRPr="001F0607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3099E726" w14:textId="6C83B3D4" w:rsidR="00CD7C2E" w:rsidRPr="00100FC7" w:rsidRDefault="00CD7C2E" w:rsidP="00F34985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단일행위에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집중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>(</w:t>
            </w:r>
            <w:proofErr w:type="spellStart"/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 w:rsidRPr="00100FC7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하고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그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단일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행위에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대한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 xml:space="preserve">작업을 요청한 부분과 작업하는 쪽을 분리하며 </w:t>
            </w:r>
            <w:r w:rsidR="009E7D6E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캡슐화 하여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 xml:space="preserve"> 정의한다</w:t>
            </w:r>
          </w:p>
        </w:tc>
      </w:tr>
      <w:tr w:rsidR="00CD7C2E" w14:paraId="7B0C11FB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2BD2B6C" w14:textId="77777777" w:rsidR="00CD7C2E" w:rsidRPr="001F0607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3E37BAF5" w14:textId="5CAF46A5" w:rsidR="00CD7C2E" w:rsidRPr="00FD7F85" w:rsidRDefault="00CD7C2E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직원의 출근과 퇴근 기능을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Invoker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통해 요청하면 직원의 종류에 따라 명령을 처리한다.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또한 직원의 직종에 따라 시급이 다르기 때문에 각 단일 행위에 따라 </w:t>
            </w:r>
            <w:r w:rsidR="009E7D6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캡슐화 한다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등록 기능의 팩토리 패턴과 상호작용하며 처리한다.</w:t>
            </w:r>
          </w:p>
        </w:tc>
      </w:tr>
      <w:tr w:rsidR="00CD7C2E" w14:paraId="335A4F25" w14:textId="77777777" w:rsidTr="00F34985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191AC73E" w14:textId="77777777" w:rsidR="00CD7C2E" w:rsidRPr="001F0607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CD7C2E" w14:paraId="044EF856" w14:textId="77777777" w:rsidTr="009135BA">
        <w:trPr>
          <w:trHeight w:val="1757"/>
        </w:trPr>
        <w:tc>
          <w:tcPr>
            <w:tcW w:w="10216" w:type="dxa"/>
            <w:gridSpan w:val="2"/>
            <w:vAlign w:val="center"/>
          </w:tcPr>
          <w:p w14:paraId="2A9B0C12" w14:textId="77777777" w:rsidR="00CD7C2E" w:rsidRPr="00A2211F" w:rsidRDefault="00CD7C2E" w:rsidP="004C20B3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직원의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동작을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관리하는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Invoker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CommuteManager</w:t>
            </w:r>
            <w:proofErr w:type="spellEnd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  <w:p w14:paraId="192AC8E9" w14:textId="77777777" w:rsidR="00CD7C2E" w:rsidRPr="00267DA9" w:rsidRDefault="00CD7C2E" w:rsidP="004C20B3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실행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메서드를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interface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로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선언한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Command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CommuteCommand</w:t>
            </w:r>
            <w:proofErr w:type="spellEnd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  <w:p w14:paraId="196A593B" w14:textId="77777777" w:rsidR="00CD7C2E" w:rsidRPr="00267DA9" w:rsidRDefault="00CD7C2E" w:rsidP="004C20B3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출근과 퇴근 기능을 실행하는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Concrete Command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spellStart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OnWorkCommand</w:t>
            </w:r>
            <w:proofErr w:type="spellEnd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/</w:t>
            </w:r>
            <w:proofErr w:type="spellStart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OffWorkCommand</w:t>
            </w:r>
            <w:proofErr w:type="spellEnd"/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  <w:p w14:paraId="1FEDE3F5" w14:textId="77777777" w:rsidR="00CD7C2E" w:rsidRPr="00D22735" w:rsidRDefault="00CD7C2E" w:rsidP="004C20B3">
            <w:pPr>
              <w:pStyle w:val="ListParagraph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각 </w:t>
            </w:r>
            <w:proofErr w:type="spell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ConcreteCommand</w:t>
            </w:r>
            <w:proofErr w:type="spellEnd"/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를 통한 출근과 퇴근 기능을 처리하는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Receiver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역할을 한다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(</w:t>
            </w:r>
            <w:proofErr w:type="spellStart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CommandReceiver</w:t>
            </w:r>
            <w:proofErr w:type="spellEnd"/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CD7C2E" w14:paraId="69A15641" w14:textId="77777777" w:rsidTr="009135BA">
        <w:trPr>
          <w:trHeight w:val="1134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6499B5E9" w14:textId="77777777" w:rsidR="00CD7C2E" w:rsidRPr="001F0607" w:rsidRDefault="00CD7C2E" w:rsidP="00F34985">
            <w:pPr>
              <w:pStyle w:val="ListParagraph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77E48E19" w14:textId="77777777" w:rsidR="00CD7C2E" w:rsidRPr="009B4545" w:rsidRDefault="00CD7C2E" w:rsidP="004C20B3">
            <w:pPr>
              <w:pStyle w:val="ListParagraph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B454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배달 직원이 </w:t>
            </w:r>
            <w:proofErr w:type="gramStart"/>
            <w:r w:rsidRPr="009B454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출근 했을</w:t>
            </w:r>
            <w:proofErr w:type="gramEnd"/>
            <w:r w:rsidRPr="009B454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때</w:t>
            </w:r>
          </w:p>
          <w:p w14:paraId="162C48D9" w14:textId="77777777" w:rsidR="00CD7C2E" w:rsidRDefault="00CD7C2E" w:rsidP="004C20B3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배달 직원이 출근 기능인 </w:t>
            </w:r>
            <w:proofErr w:type="spellStart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onWork</w:t>
            </w:r>
            <w:proofErr w:type="spellEnd"/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() </w:t>
            </w:r>
            <w:r w:rsidRPr="00EF6C4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메서드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실행한다,</w:t>
            </w:r>
          </w:p>
          <w:p w14:paraId="3BF378BC" w14:textId="77777777" w:rsidR="00CD7C2E" w:rsidRDefault="00CD7C2E" w:rsidP="004C20B3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정보를 가지고 있는 E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mployee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객체에서 배달 직원을 사용한다.</w:t>
            </w:r>
          </w:p>
          <w:p w14:paraId="066B9E37" w14:textId="77777777" w:rsidR="00CD7C2E" w:rsidRPr="00B75BE3" w:rsidRDefault="00CD7C2E" w:rsidP="004C20B3">
            <w:pPr>
              <w:pStyle w:val="ListParagraph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직원의 월급 데이터를 가지고 시급 계산에 이용한다.</w:t>
            </w:r>
          </w:p>
        </w:tc>
      </w:tr>
    </w:tbl>
    <w:p w14:paraId="6D76F73E" w14:textId="77777777" w:rsidR="00CD7C2E" w:rsidRDefault="00CD7C2E" w:rsidP="00CD7C2E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07F7FA7E" w14:textId="77777777" w:rsidR="00CD7C2E" w:rsidRDefault="00CD7C2E" w:rsidP="00CD7C2E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CD7C2E" w14:paraId="7E52322E" w14:textId="77777777" w:rsidTr="00F34985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4F5155B7" w14:textId="77777777" w:rsidR="00CD7C2E" w:rsidRPr="00870C9B" w:rsidRDefault="00CD7C2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  <w:proofErr w:type="spellEnd"/>
          </w:p>
        </w:tc>
      </w:tr>
      <w:tr w:rsidR="00CD7C2E" w14:paraId="116CF07B" w14:textId="77777777" w:rsidTr="00F34985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325C13B6" w14:textId="77777777" w:rsidR="00CD7C2E" w:rsidRPr="002D0EAA" w:rsidRDefault="00CD7C2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41D8CD0A" wp14:editId="353EC98E">
                  <wp:extent cx="6245352" cy="1323163"/>
                  <wp:effectExtent l="0" t="0" r="3175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0962" cy="132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25D7A" w14:textId="77777777" w:rsidR="00CD7C2E" w:rsidRDefault="00CD7C2E" w:rsidP="00CD7C2E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3022E014" w14:textId="77777777" w:rsidR="00B21E57" w:rsidRDefault="00B21E57" w:rsidP="00CD7C2E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44FB1A3C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5A496658" w14:textId="77777777" w:rsidR="00B21E57" w:rsidRDefault="00B21E57" w:rsidP="00B21E5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B21E57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D700E4" w14:paraId="69F3DD0A" w14:textId="77777777" w:rsidTr="0052628B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CE816AF" w14:textId="28E87609" w:rsidR="00B21E57" w:rsidRPr="005C1A09" w:rsidRDefault="00F9586E" w:rsidP="005810D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B21E5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14458" w:type="dxa"/>
            <w:vAlign w:val="center"/>
          </w:tcPr>
          <w:p w14:paraId="7EBB13CF" w14:textId="77777777" w:rsidR="00B21E57" w:rsidRPr="005C1A09" w:rsidRDefault="00B21E57" w:rsidP="005810DC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4B73B7C0" w14:textId="724C9CFC" w:rsidR="00B21E57" w:rsidRPr="00772AE9" w:rsidRDefault="009F5B09" w:rsidP="00B21E57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77A5985B" wp14:editId="5837B934">
            <wp:extent cx="8343497" cy="5602310"/>
            <wp:effectExtent l="0" t="0" r="63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4192" cy="56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28E7" w14:textId="77777777" w:rsidR="00B21E57" w:rsidRDefault="00B21E57" w:rsidP="00B21E57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B21E57" w:rsidSect="002838B7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pPr w:leftFromText="142" w:rightFromText="142" w:vertAnchor="text" w:horzAnchor="margin" w:tblpY="69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8508AE" w14:paraId="54735BF7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5078C7E6" w14:textId="519F3A28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639" w:type="dxa"/>
            <w:vAlign w:val="center"/>
          </w:tcPr>
          <w:p w14:paraId="44999EF1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1B6A7475" w14:textId="3E606BE6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5783"/>
      </w:tblGrid>
      <w:tr w:rsidR="008508AE" w14:paraId="08263AB4" w14:textId="77777777" w:rsidTr="005E02CD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42BDD878" w14:textId="6DD966CC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동작 관리</w:t>
            </w: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431FE35C" w14:textId="77777777" w:rsidTr="005E02CD">
        <w:tc>
          <w:tcPr>
            <w:tcW w:w="10456" w:type="dxa"/>
            <w:gridSpan w:val="2"/>
            <w:tcBorders>
              <w:bottom w:val="single" w:sz="4" w:space="0" w:color="auto"/>
            </w:tcBorders>
          </w:tcPr>
          <w:p w14:paraId="3DA6CD54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3D8301D5" wp14:editId="65EA303A">
                  <wp:extent cx="6375400" cy="1728470"/>
                  <wp:effectExtent l="0" t="0" r="6350" b="508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40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2643D228" w14:textId="77777777" w:rsidTr="005E02CD">
        <w:trPr>
          <w:trHeight w:val="340"/>
        </w:trPr>
        <w:tc>
          <w:tcPr>
            <w:tcW w:w="4673" w:type="dxa"/>
            <w:tcBorders>
              <w:bottom w:val="single" w:sz="12" w:space="0" w:color="auto"/>
            </w:tcBorders>
            <w:vAlign w:val="center"/>
          </w:tcPr>
          <w:p w14:paraId="39622414" w14:textId="77777777" w:rsidR="008508AE" w:rsidRPr="005E02CD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- MAN_</w:t>
            </w:r>
            <w:proofErr w:type="gram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EMPLOYEE :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int</w:t>
            </w:r>
          </w:p>
        </w:tc>
        <w:tc>
          <w:tcPr>
            <w:tcW w:w="5783" w:type="dxa"/>
            <w:tcBorders>
              <w:bottom w:val="single" w:sz="12" w:space="0" w:color="auto"/>
            </w:tcBorders>
            <w:vAlign w:val="center"/>
          </w:tcPr>
          <w:p w14:paraId="050EDD13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최대 직원 인원 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인원 수는 변경이 가능하다.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8508AE" w14:paraId="00BA6815" w14:textId="77777777" w:rsidTr="005E02CD">
        <w:trPr>
          <w:trHeight w:val="340"/>
        </w:trPr>
        <w:tc>
          <w:tcPr>
            <w:tcW w:w="4673" w:type="dxa"/>
            <w:tcBorders>
              <w:top w:val="single" w:sz="12" w:space="0" w:color="auto"/>
            </w:tcBorders>
            <w:vAlign w:val="center"/>
          </w:tcPr>
          <w:p w14:paraId="12E22179" w14:textId="77777777" w:rsidR="008508AE" w:rsidRPr="005E02CD" w:rsidRDefault="008508AE" w:rsidP="00F34985">
            <w:pPr>
              <w:autoSpaceDE w:val="0"/>
              <w:autoSpaceDN w:val="0"/>
              <w:ind w:left="200" w:hangingChars="100" w:hanging="20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+ </w:t>
            </w:r>
            <w:proofErr w:type="spell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setCommuteCommand</w:t>
            </w:r>
            <w:proofErr w:type="spellEnd"/>
          </w:p>
          <w:p w14:paraId="082AE9BD" w14:textId="77777777" w:rsidR="008508AE" w:rsidRPr="005E02CD" w:rsidRDefault="008508AE" w:rsidP="00F34985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(</w:t>
            </w:r>
            <w:proofErr w:type="gram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index :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int, </w:t>
            </w:r>
          </w:p>
          <w:p w14:paraId="7155B5C6" w14:textId="77777777" w:rsidR="008508AE" w:rsidRPr="005E02CD" w:rsidRDefault="008508AE" w:rsidP="00F34985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onWork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CommuteCommand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,</w:t>
            </w:r>
          </w:p>
          <w:p w14:paraId="002B5D07" w14:textId="77777777" w:rsidR="008508AE" w:rsidRPr="005E02CD" w:rsidRDefault="008508AE" w:rsidP="008928F5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proofErr w:type="gram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offWork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: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CommuteCommand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5783" w:type="dxa"/>
            <w:tcBorders>
              <w:top w:val="single" w:sz="12" w:space="0" w:color="auto"/>
            </w:tcBorders>
            <w:vAlign w:val="center"/>
          </w:tcPr>
          <w:p w14:paraId="1A9C7ED5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출근과 퇴근의 동작을 통해 C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등록하는 메서드</w:t>
            </w:r>
          </w:p>
        </w:tc>
      </w:tr>
      <w:tr w:rsidR="008508AE" w14:paraId="042CA0A3" w14:textId="77777777" w:rsidTr="005E02CD">
        <w:trPr>
          <w:trHeight w:val="340"/>
        </w:trPr>
        <w:tc>
          <w:tcPr>
            <w:tcW w:w="4673" w:type="dxa"/>
            <w:vAlign w:val="center"/>
          </w:tcPr>
          <w:p w14:paraId="0A37A00A" w14:textId="77777777" w:rsidR="008508AE" w:rsidRPr="005E02CD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5E02C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+</w:t>
            </w: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5E02C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o</w:t>
            </w: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nWork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index : int)</w:t>
            </w:r>
          </w:p>
        </w:tc>
        <w:tc>
          <w:tcPr>
            <w:tcW w:w="5783" w:type="dxa"/>
            <w:vAlign w:val="center"/>
          </w:tcPr>
          <w:p w14:paraId="1303645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출근 동작 메서드</w:t>
            </w:r>
          </w:p>
        </w:tc>
      </w:tr>
      <w:tr w:rsidR="008508AE" w14:paraId="7B16CCB0" w14:textId="77777777" w:rsidTr="005E02CD">
        <w:trPr>
          <w:trHeight w:val="340"/>
        </w:trPr>
        <w:tc>
          <w:tcPr>
            <w:tcW w:w="4673" w:type="dxa"/>
            <w:vAlign w:val="center"/>
          </w:tcPr>
          <w:p w14:paraId="3F1B3E63" w14:textId="77777777" w:rsidR="008508AE" w:rsidRPr="005E02CD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5E02C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+</w:t>
            </w:r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proofErr w:type="gramStart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offWork</w:t>
            </w:r>
            <w:proofErr w:type="spell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(</w:t>
            </w:r>
            <w:proofErr w:type="gramEnd"/>
            <w:r w:rsidRPr="005E02C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index : int)</w:t>
            </w:r>
          </w:p>
        </w:tc>
        <w:tc>
          <w:tcPr>
            <w:tcW w:w="5783" w:type="dxa"/>
            <w:vAlign w:val="center"/>
          </w:tcPr>
          <w:p w14:paraId="133533F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퇴근 동작 메서드</w:t>
            </w:r>
          </w:p>
        </w:tc>
      </w:tr>
    </w:tbl>
    <w:p w14:paraId="34B76CDB" w14:textId="77777777" w:rsidR="008508AE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AC44F80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CE88D2D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4265A12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30"/>
      </w:tblGrid>
      <w:tr w:rsidR="008508AE" w14:paraId="234E1751" w14:textId="77777777" w:rsidTr="00F34985">
        <w:tc>
          <w:tcPr>
            <w:tcW w:w="10030" w:type="dxa"/>
            <w:shd w:val="clear" w:color="auto" w:fill="D9D9D9" w:themeFill="background1" w:themeFillShade="D9"/>
          </w:tcPr>
          <w:p w14:paraId="7BD7DD34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실행 </w:t>
            </w: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interface)</w:t>
            </w:r>
          </w:p>
        </w:tc>
      </w:tr>
      <w:tr w:rsidR="008508AE" w14:paraId="2EB994C2" w14:textId="77777777" w:rsidTr="00F34985">
        <w:tc>
          <w:tcPr>
            <w:tcW w:w="10030" w:type="dxa"/>
          </w:tcPr>
          <w:p w14:paraId="05E148FC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644917D4" wp14:editId="63241C65">
                  <wp:extent cx="3105583" cy="2019582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4FC52B90" w14:textId="77777777" w:rsidTr="00FC5843">
        <w:trPr>
          <w:trHeight w:val="340"/>
        </w:trPr>
        <w:tc>
          <w:tcPr>
            <w:tcW w:w="10030" w:type="dxa"/>
            <w:vAlign w:val="center"/>
          </w:tcPr>
          <w:p w14:paraId="208CAC92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실행 명령문을 가지고 있는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Command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역할을 하는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interface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</w:tbl>
    <w:p w14:paraId="5A251AF0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C874B0B" w14:textId="5E5A4B7D" w:rsidR="00C754C3" w:rsidRDefault="00C754C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5640"/>
      </w:tblGrid>
      <w:tr w:rsidR="008508AE" w14:paraId="152B9AAC" w14:textId="77777777" w:rsidTr="00F34985">
        <w:tc>
          <w:tcPr>
            <w:tcW w:w="10030" w:type="dxa"/>
            <w:gridSpan w:val="2"/>
            <w:shd w:val="clear" w:color="auto" w:fill="D9D9D9" w:themeFill="background1" w:themeFillShade="D9"/>
          </w:tcPr>
          <w:p w14:paraId="4D56C760" w14:textId="5E9C4693" w:rsidR="008508AE" w:rsidRPr="007B6422" w:rsidRDefault="00C754C3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근퇴</w:t>
            </w:r>
            <w:proofErr w:type="spellEnd"/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2E3B7B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설정</w:t>
            </w:r>
            <w:r w:rsidR="008508AE"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6853DCE5" w14:textId="77777777" w:rsidTr="00F34985">
        <w:tc>
          <w:tcPr>
            <w:tcW w:w="10030" w:type="dxa"/>
            <w:gridSpan w:val="2"/>
          </w:tcPr>
          <w:p w14:paraId="44D9886F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7B623C9C" wp14:editId="02BC186C">
                  <wp:extent cx="5058481" cy="2800741"/>
                  <wp:effectExtent l="0" t="0" r="889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481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14ECE046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744E1D79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OnWorkCommand</w:t>
            </w:r>
            <w:proofErr w:type="spellEnd"/>
          </w:p>
          <w:p w14:paraId="73CD9474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gram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receiver :</w:t>
            </w:r>
            <w:proofErr w:type="gram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CommandReceiver</w:t>
            </w:r>
            <w:proofErr w:type="spell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5640" w:type="dxa"/>
            <w:vAlign w:val="center"/>
          </w:tcPr>
          <w:p w14:paraId="30C51CC1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메서드</w:t>
            </w:r>
          </w:p>
        </w:tc>
      </w:tr>
      <w:tr w:rsidR="008508AE" w14:paraId="075877D2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5E648DD5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OffWorkCommand</w:t>
            </w:r>
            <w:proofErr w:type="spellEnd"/>
          </w:p>
          <w:p w14:paraId="52A20B41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(</w:t>
            </w:r>
            <w:proofErr w:type="gram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receiver :</w:t>
            </w:r>
            <w:proofErr w:type="gram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CommandReceiver</w:t>
            </w:r>
            <w:proofErr w:type="spell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5640" w:type="dxa"/>
            <w:vAlign w:val="center"/>
          </w:tcPr>
          <w:p w14:paraId="2D96A58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퇴근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메서드</w:t>
            </w:r>
          </w:p>
        </w:tc>
      </w:tr>
    </w:tbl>
    <w:p w14:paraId="67F975F9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82FC49F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8508AE" w14:paraId="3764F697" w14:textId="77777777" w:rsidTr="00F34985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B96E893" w14:textId="10198199" w:rsidR="008508AE" w:rsidRPr="007B6422" w:rsidRDefault="00654974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직원</w:t>
            </w:r>
            <w:r w:rsidR="008508AE"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4D071677" w14:textId="77777777" w:rsidTr="00F34985">
        <w:tc>
          <w:tcPr>
            <w:tcW w:w="10456" w:type="dxa"/>
            <w:gridSpan w:val="2"/>
            <w:tcBorders>
              <w:bottom w:val="single" w:sz="4" w:space="0" w:color="auto"/>
            </w:tcBorders>
          </w:tcPr>
          <w:p w14:paraId="3754D89F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0501A282" wp14:editId="2AC3FC58">
                  <wp:extent cx="5868219" cy="3096057"/>
                  <wp:effectExtent l="0" t="0" r="0" b="952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8219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0867FEA7" w14:textId="77777777" w:rsidTr="00F34985">
        <w:trPr>
          <w:trHeight w:val="340"/>
        </w:trPr>
        <w:tc>
          <w:tcPr>
            <w:tcW w:w="4390" w:type="dxa"/>
            <w:tcBorders>
              <w:bottom w:val="single" w:sz="12" w:space="0" w:color="auto"/>
            </w:tcBorders>
            <w:vAlign w:val="center"/>
          </w:tcPr>
          <w:p w14:paraId="23F5B0BE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HOURLY_</w:t>
            </w:r>
            <w:proofErr w:type="gram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WAGE :</w:t>
            </w:r>
            <w:proofErr w:type="gram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int</w:t>
            </w:r>
          </w:p>
        </w:tc>
        <w:tc>
          <w:tcPr>
            <w:tcW w:w="6066" w:type="dxa"/>
            <w:tcBorders>
              <w:bottom w:val="single" w:sz="12" w:space="0" w:color="auto"/>
            </w:tcBorders>
            <w:vAlign w:val="center"/>
          </w:tcPr>
          <w:p w14:paraId="238A36E0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직원의 분류에 따라 달라지는 월급 값</w:t>
            </w:r>
          </w:p>
        </w:tc>
      </w:tr>
      <w:tr w:rsidR="008508AE" w14:paraId="22B53516" w14:textId="77777777" w:rsidTr="00F34985">
        <w:trPr>
          <w:trHeight w:val="340"/>
        </w:trPr>
        <w:tc>
          <w:tcPr>
            <w:tcW w:w="4390" w:type="dxa"/>
            <w:tcBorders>
              <w:top w:val="single" w:sz="12" w:space="0" w:color="auto"/>
            </w:tcBorders>
            <w:vAlign w:val="center"/>
          </w:tcPr>
          <w:p w14:paraId="18A106E4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eliveryEmployee</w:t>
            </w:r>
            <w:proofErr w:type="spell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tcBorders>
              <w:top w:val="single" w:sz="12" w:space="0" w:color="auto"/>
            </w:tcBorders>
            <w:vAlign w:val="center"/>
          </w:tcPr>
          <w:p w14:paraId="74921179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직원 클래스</w:t>
            </w:r>
          </w:p>
        </w:tc>
      </w:tr>
      <w:tr w:rsidR="008508AE" w14:paraId="46E432BB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1CC256A6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DiningEmployee</w:t>
            </w:r>
            <w:proofErr w:type="spell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vAlign w:val="center"/>
          </w:tcPr>
          <w:p w14:paraId="6682E6FC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홀 직원 클래스</w:t>
            </w:r>
          </w:p>
        </w:tc>
      </w:tr>
      <w:tr w:rsidR="008508AE" w14:paraId="24572068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3B7AF9F7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proofErr w:type="spellStart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KitchenEmployee</w:t>
            </w:r>
            <w:proofErr w:type="spellEnd"/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vAlign w:val="center"/>
          </w:tcPr>
          <w:p w14:paraId="77D43DE3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주방 직원 클래스</w:t>
            </w:r>
          </w:p>
        </w:tc>
      </w:tr>
    </w:tbl>
    <w:p w14:paraId="03BA4842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8508AE" w14:paraId="45F6159A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C72B56A" w14:textId="2547A24B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214" w:type="dxa"/>
            <w:vAlign w:val="center"/>
          </w:tcPr>
          <w:p w14:paraId="77A66824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0CA79DC6" w14:textId="14182229" w:rsidR="008508AE" w:rsidRDefault="008508AE" w:rsidP="008508AE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8508AE" w14:paraId="4C61C50F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7117AB04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408B057" w14:textId="7AA2C6DD" w:rsidR="008508AE" w:rsidRPr="00A9764C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</w:pPr>
            <w:proofErr w:type="spellStart"/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8508AE" w14:paraId="670145E5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5DD1A6EA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4EFD5060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SFR-0504</w:t>
            </w:r>
          </w:p>
        </w:tc>
      </w:tr>
      <w:tr w:rsidR="008508AE" w14:paraId="7FD730B8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36E345EC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7FE3F82" w14:textId="152AA041" w:rsidR="008508AE" w:rsidRPr="00536E25" w:rsidRDefault="00F528E0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8508AE" w14:paraId="37FAE823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7D750285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CEE95F1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8508AE" w14:paraId="179512F9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2FA8594A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687625CD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직원이 </w:t>
            </w:r>
            <w:proofErr w:type="spell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변경하기 전에 자신의 현재 근무 상황을 출력하여 확인한다.</w:t>
            </w:r>
          </w:p>
        </w:tc>
      </w:tr>
    </w:tbl>
    <w:p w14:paraId="2C51BABD" w14:textId="7CE33CEF" w:rsidR="008508AE" w:rsidRDefault="008508AE" w:rsidP="008508AE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TableGrid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8508AE" w14:paraId="50A10734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D72A9D5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62EA468A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proofErr w:type="spellEnd"/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</w:t>
            </w:r>
          </w:p>
        </w:tc>
      </w:tr>
      <w:tr w:rsidR="008508AE" w14:paraId="0847A01A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4C9E4562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6ED8A53A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SFR-050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8508AE" w14:paraId="773A2E8C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ED5CD01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2B2664C0" w14:textId="668BB9A5" w:rsidR="008508AE" w:rsidRDefault="008928F5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퇴근</w:t>
            </w:r>
            <w:r w:rsidR="008508A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8508A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 w:rsidR="008508A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8508AE" w:rsidRPr="00863B8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employee/commute/command/OffWorkCommand.java</w:t>
            </w:r>
          </w:p>
          <w:p w14:paraId="7AF3D4DD" w14:textId="76055299" w:rsidR="008508AE" w:rsidRPr="00536E25" w:rsidRDefault="008928F5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proofErr w:type="gramStart"/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</w:t>
            </w:r>
            <w:r w:rsidR="008508A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근 </w:t>
            </w:r>
            <w:r w:rsidR="008508A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</w:t>
            </w:r>
            <w:proofErr w:type="gramEnd"/>
            <w:r w:rsidR="008508A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8508AE" w:rsidRPr="00863B8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employee/commute/command/OnWorkCommand.java</w:t>
            </w:r>
          </w:p>
        </w:tc>
      </w:tr>
      <w:tr w:rsidR="008508AE" w14:paraId="7149E08E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E18B244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647B827D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8508AE" w14:paraId="02278690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A389E0C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91412F2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직원이 출근 또는 퇴근 시 자신의 근무 상황을 변경한다.</w:t>
            </w:r>
          </w:p>
        </w:tc>
      </w:tr>
    </w:tbl>
    <w:p w14:paraId="1DB116B3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6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508AE" w14:paraId="19D480C1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E8B8A15" w14:textId="067B2B12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7A3D3984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729912D6" w14:textId="34A585F3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6DA86101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42013E7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7C26E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CommuteManager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5BEB81D" w14:textId="77777777" w:rsidTr="00F34985">
        <w:tc>
          <w:tcPr>
            <w:tcW w:w="10456" w:type="dxa"/>
          </w:tcPr>
          <w:p w14:paraId="6F9E4644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CommuteManager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Manager {</w:t>
            </w:r>
          </w:p>
          <w:p w14:paraId="25FA95EA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MAX_EMPLOYEE = </w:t>
            </w:r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10;</w:t>
            </w:r>
            <w:proofErr w:type="gramEnd"/>
          </w:p>
          <w:p w14:paraId="19560B8D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[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]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onWorkCommands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[MAX_EMPLOYEE];</w:t>
            </w:r>
          </w:p>
          <w:p w14:paraId="1505D60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[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]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offWorkCommands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OffWorkCommand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[MAX_EMPLOYEE];</w:t>
            </w:r>
          </w:p>
          <w:p w14:paraId="1BF067B1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70C6BE0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Use singleton pattern</w:t>
            </w:r>
          </w:p>
          <w:p w14:paraId="1374EC63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static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instance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79D3D5A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static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getInstance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36475FB1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if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(instance ==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6B2ED367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instance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CommuteManager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E7108E8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516F9B19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instance;</w:t>
            </w:r>
            <w:proofErr w:type="gramEnd"/>
          </w:p>
          <w:p w14:paraId="419E00CC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65916F78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176E34E0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setCommuteCommand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</w:t>
            </w:r>
            <w:proofErr w:type="gramEnd"/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index,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,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offWorkCommand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79EF268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onWorkCommands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[index] =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onWorkCommand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  <w:proofErr w:type="gramEnd"/>
          </w:p>
          <w:p w14:paraId="66A5E8E0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offWorkCommands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[index] = </w:t>
            </w:r>
            <w:proofErr w:type="spellStart"/>
            <w:proofErr w:type="gramStart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offWorkCommand</w:t>
            </w:r>
            <w:proofErr w:type="spellEnd"/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  <w:proofErr w:type="gramEnd"/>
          </w:p>
          <w:p w14:paraId="05E3BF82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D368172" w14:textId="77777777" w:rsidR="008508AE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7F10B41F" w14:textId="77777777" w:rsidR="008508AE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}</w:t>
            </w:r>
          </w:p>
          <w:p w14:paraId="3EDB14EE" w14:textId="77777777" w:rsidR="008508AE" w:rsidRPr="00AF023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</w:tc>
      </w:tr>
    </w:tbl>
    <w:p w14:paraId="30AA1F95" w14:textId="77777777" w:rsidR="004272B2" w:rsidRDefault="004272B2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BB4BBFF" w14:textId="77777777" w:rsidR="004272B2" w:rsidRDefault="004272B2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1A7C610D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098A521A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1F251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lastRenderedPageBreak/>
              <w:t>CommuteCommand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357C8B2" w14:textId="77777777" w:rsidTr="00F34985">
        <w:tc>
          <w:tcPr>
            <w:tcW w:w="10456" w:type="dxa"/>
          </w:tcPr>
          <w:p w14:paraId="30A3ECA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BBA1CE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class work as a command role on command pattern.</w:t>
            </w:r>
          </w:p>
          <w:p w14:paraId="4DF3B52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</w:t>
            </w:r>
            <w:proofErr w:type="gramStart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execute(</w:t>
            </w:r>
            <w:proofErr w:type="gramEnd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) method is used to execute the command.</w:t>
            </w:r>
          </w:p>
          <w:p w14:paraId="1978FD26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19450D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interface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CommuteCommand</w:t>
            </w:r>
            <w:proofErr w:type="spellEnd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41EDAD6E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56233BB0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method is used to execute the command.</w:t>
            </w:r>
          </w:p>
          <w:p w14:paraId="20B5A9E7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Please override this method and </w:t>
            </w:r>
            <w:proofErr w:type="spellStart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javadoc</w:t>
            </w:r>
            <w:proofErr w:type="spellEnd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on each concrete command.</w:t>
            </w:r>
          </w:p>
          <w:p w14:paraId="7443CA06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67AA307A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execute(</w:t>
            </w:r>
            <w:proofErr w:type="gramEnd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712B28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09BB44D6" w14:textId="77777777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49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99"/>
      </w:tblGrid>
      <w:tr w:rsidR="008508AE" w14:paraId="405A7073" w14:textId="77777777" w:rsidTr="004272B2">
        <w:trPr>
          <w:trHeight w:val="356"/>
        </w:trPr>
        <w:tc>
          <w:tcPr>
            <w:tcW w:w="10499" w:type="dxa"/>
            <w:shd w:val="clear" w:color="auto" w:fill="D9D9D9" w:themeFill="background1" w:themeFillShade="D9"/>
            <w:vAlign w:val="center"/>
          </w:tcPr>
          <w:p w14:paraId="704C7611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OnWorkCommand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0F23975A" w14:textId="77777777" w:rsidTr="004272B2">
        <w:trPr>
          <w:trHeight w:val="2880"/>
        </w:trPr>
        <w:tc>
          <w:tcPr>
            <w:tcW w:w="10499" w:type="dxa"/>
          </w:tcPr>
          <w:p w14:paraId="6898B26F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07799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OnWorkCommand</w:t>
            </w:r>
            <w:proofErr w:type="spellEnd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{</w:t>
            </w:r>
            <w:proofErr w:type="gramEnd"/>
          </w:p>
          <w:p w14:paraId="4502312D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CommandReceiver</w:t>
            </w:r>
            <w:proofErr w:type="spellEnd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receiver;</w:t>
            </w:r>
            <w:proofErr w:type="gramEnd"/>
          </w:p>
          <w:p w14:paraId="002577EC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87653C7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@Override</w:t>
            </w:r>
          </w:p>
          <w:p w14:paraId="2E78D83B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execute(</w:t>
            </w:r>
            <w:proofErr w:type="gramEnd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6D0C169D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proofErr w:type="gramStart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receiver.onWork</w:t>
            </w:r>
            <w:proofErr w:type="spellEnd"/>
            <w:proofErr w:type="gramEnd"/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();</w:t>
            </w:r>
          </w:p>
          <w:p w14:paraId="03CC744F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5596A422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8508AE" w14:paraId="2B56CF4F" w14:textId="77777777" w:rsidTr="004272B2">
        <w:trPr>
          <w:trHeight w:val="356"/>
        </w:trPr>
        <w:tc>
          <w:tcPr>
            <w:tcW w:w="10499" w:type="dxa"/>
            <w:shd w:val="clear" w:color="auto" w:fill="D9D9D9" w:themeFill="background1" w:themeFillShade="D9"/>
            <w:vAlign w:val="center"/>
          </w:tcPr>
          <w:p w14:paraId="637219DB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f</w:t>
            </w: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WorkCommand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0074C917" w14:textId="77777777" w:rsidTr="004272B2">
        <w:trPr>
          <w:trHeight w:val="2896"/>
        </w:trPr>
        <w:tc>
          <w:tcPr>
            <w:tcW w:w="10499" w:type="dxa"/>
          </w:tcPr>
          <w:p w14:paraId="3C5BE0FE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FD3ED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OffWorkCommand</w:t>
            </w:r>
            <w:proofErr w:type="spellEnd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proofErr w:type="gramStart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CommuteCommand</w:t>
            </w:r>
            <w:proofErr w:type="spellEnd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{</w:t>
            </w:r>
            <w:proofErr w:type="gramEnd"/>
          </w:p>
          <w:p w14:paraId="2BD33B34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CommandReceiver</w:t>
            </w:r>
            <w:proofErr w:type="spellEnd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receiver;</w:t>
            </w:r>
            <w:proofErr w:type="gramEnd"/>
          </w:p>
          <w:p w14:paraId="619305F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6057D666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@Override</w:t>
            </w:r>
          </w:p>
          <w:p w14:paraId="24C8FDD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execute(</w:t>
            </w:r>
            <w:proofErr w:type="gramEnd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4DBE10F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proofErr w:type="spellStart"/>
            <w:proofErr w:type="gramStart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receiver.offWork</w:t>
            </w:r>
            <w:proofErr w:type="spellEnd"/>
            <w:proofErr w:type="gramEnd"/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();</w:t>
            </w:r>
          </w:p>
          <w:p w14:paraId="0F9CDB79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F9C7658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1B5336E6" w14:textId="77777777" w:rsidR="004272B2" w:rsidRDefault="004272B2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580B71C" w14:textId="77777777" w:rsidR="004272B2" w:rsidRDefault="004272B2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28F41303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26DCA3B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4C73FF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lastRenderedPageBreak/>
              <w:t>CommandReceiver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C68FB79" w14:textId="77777777" w:rsidTr="00F34985">
        <w:tc>
          <w:tcPr>
            <w:tcW w:w="10456" w:type="dxa"/>
          </w:tcPr>
          <w:p w14:paraId="368A2685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CF47A4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class work as a command role on command pattern.</w:t>
            </w:r>
          </w:p>
          <w:p w14:paraId="7A03FE4F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</w:t>
            </w:r>
            <w:proofErr w:type="gramStart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execute(</w:t>
            </w:r>
            <w:proofErr w:type="gramEnd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) method is used to execute the command.</w:t>
            </w:r>
          </w:p>
          <w:p w14:paraId="06401B1B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645C9EC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interface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spellStart"/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CommuteCommand</w:t>
            </w:r>
            <w:proofErr w:type="spellEnd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5043BBBD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51862923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method is used to execute the command.</w:t>
            </w:r>
          </w:p>
          <w:p w14:paraId="22E4F7A3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Please override this method and </w:t>
            </w:r>
            <w:proofErr w:type="spellStart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javadoc</w:t>
            </w:r>
            <w:proofErr w:type="spellEnd"/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on each concrete command.</w:t>
            </w:r>
          </w:p>
          <w:p w14:paraId="44FCEC79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3608CA01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proofErr w:type="gramStart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execute(</w:t>
            </w:r>
            <w:proofErr w:type="gramEnd"/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A3A5F5C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3E1FC98F" w14:textId="77777777" w:rsidR="00B21E57" w:rsidRDefault="00B21E57" w:rsidP="00B21E5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4844FC9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508AE" w14:paraId="6F2B13A7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2F5ADE2" w14:textId="56061C0D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661C851A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629DEC5F" w14:textId="77777777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508AE" w14:paraId="28AAC22E" w14:textId="77777777" w:rsidTr="00F34985">
        <w:tc>
          <w:tcPr>
            <w:tcW w:w="10456" w:type="dxa"/>
            <w:shd w:val="clear" w:color="auto" w:fill="D9D9D9" w:themeFill="background1" w:themeFillShade="D9"/>
          </w:tcPr>
          <w:p w14:paraId="449BD0EC" w14:textId="77777777" w:rsidR="008508AE" w:rsidRPr="00551161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551161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출근 등록</w:t>
            </w:r>
          </w:p>
        </w:tc>
      </w:tr>
      <w:tr w:rsidR="008508AE" w14:paraId="39B61B0E" w14:textId="77777777" w:rsidTr="00F34985">
        <w:tc>
          <w:tcPr>
            <w:tcW w:w="10456" w:type="dxa"/>
          </w:tcPr>
          <w:p w14:paraId="39E82D63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부여된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통해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/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확인을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해주시기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바랍니다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B21FE2B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1.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02206AE0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2.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30B0D025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0A2DDAD6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위해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입력해주세요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C31017C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0</w:t>
            </w:r>
          </w:p>
          <w:p w14:paraId="1F12BF4D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Please enter password: </w:t>
            </w:r>
          </w:p>
          <w:p w14:paraId="2D41AADD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password</w:t>
            </w:r>
          </w:p>
          <w:p w14:paraId="4B44BB79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Password is correct</w:t>
            </w:r>
          </w:p>
          <w:p w14:paraId="26D8ECF9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헬멧을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쓰고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gramStart"/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?(</w:t>
            </w:r>
            <w:proofErr w:type="gramEnd"/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6B07C207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주유가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되어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gramStart"/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?(</w:t>
            </w:r>
            <w:proofErr w:type="gramEnd"/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23AB81E1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GPS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작동하고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gramStart"/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?(</w:t>
            </w:r>
            <w:proofErr w:type="gramEnd"/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05A2479E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속도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제한기가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작동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proofErr w:type="gramStart"/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중입니까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?(</w:t>
            </w:r>
            <w:proofErr w:type="gramEnd"/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3DA238B0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Delivery Employee </w:t>
            </w:r>
            <w:r w:rsidRPr="002B6249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정우성</w:t>
            </w: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is on work</w:t>
            </w:r>
          </w:p>
          <w:p w14:paraId="13658BEF" w14:textId="77777777" w:rsidR="008508AE" w:rsidRDefault="008508AE" w:rsidP="00F34985">
            <w:pPr>
              <w:widowControl w:val="0"/>
              <w:autoSpaceDE w:val="0"/>
              <w:autoSpaceDN w:val="0"/>
              <w:rPr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Current </w:t>
            </w:r>
            <w:proofErr w:type="gramStart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time :</w:t>
            </w:r>
            <w:proofErr w:type="gramEnd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2022-06-11T17:49:19.258337700</w:t>
            </w:r>
          </w:p>
        </w:tc>
      </w:tr>
    </w:tbl>
    <w:p w14:paraId="1A38A9A7" w14:textId="77777777" w:rsidR="008508AE" w:rsidRDefault="008508AE" w:rsidP="008508AE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508AE" w14:paraId="1345C462" w14:textId="77777777" w:rsidTr="00F34985">
        <w:tc>
          <w:tcPr>
            <w:tcW w:w="10456" w:type="dxa"/>
            <w:shd w:val="clear" w:color="auto" w:fill="D9D9D9" w:themeFill="background1" w:themeFillShade="D9"/>
          </w:tcPr>
          <w:p w14:paraId="0AD11CAD" w14:textId="5F5BC94D" w:rsidR="008508AE" w:rsidRPr="00551161" w:rsidRDefault="00C4092D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퇴근</w:t>
            </w:r>
            <w:r w:rsidR="008508AE" w:rsidRPr="00551161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 xml:space="preserve"> 등록</w:t>
            </w:r>
          </w:p>
        </w:tc>
      </w:tr>
      <w:tr w:rsidR="008508AE" w14:paraId="5404F160" w14:textId="77777777" w:rsidTr="00F34985">
        <w:tc>
          <w:tcPr>
            <w:tcW w:w="10456" w:type="dxa"/>
          </w:tcPr>
          <w:p w14:paraId="768BAB88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때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부여된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통해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/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확인을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해주시기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바랍니다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674068A1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1.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2CFADBCE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2.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2ECF3638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2</w:t>
            </w:r>
          </w:p>
          <w:p w14:paraId="5E5FC7A7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등록을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위해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입력해주세요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B7B2C2F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5F5ACABC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Please enter password: </w:t>
            </w:r>
          </w:p>
          <w:p w14:paraId="392068F6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password</w:t>
            </w:r>
          </w:p>
          <w:p w14:paraId="2B6776F7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Password is correct</w:t>
            </w:r>
          </w:p>
          <w:p w14:paraId="3B4BB427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Delivery Employee </w:t>
            </w:r>
            <w:r w:rsidRPr="00F528E0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이순신</w:t>
            </w:r>
            <w:r w:rsidRPr="00F528E0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is off work</w:t>
            </w:r>
          </w:p>
          <w:p w14:paraId="624B0E83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Work </w:t>
            </w:r>
            <w:proofErr w:type="gramStart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time :</w:t>
            </w:r>
            <w:proofErr w:type="gramEnd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00:00:24</w:t>
            </w:r>
          </w:p>
          <w:p w14:paraId="7478A954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proofErr w:type="gramStart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Wage :</w:t>
            </w:r>
            <w:proofErr w:type="gramEnd"/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0</w:t>
            </w:r>
          </w:p>
        </w:tc>
      </w:tr>
    </w:tbl>
    <w:p w14:paraId="327DB230" w14:textId="22206CC0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452DCA" w14:paraId="598EE7FF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39E7382" w14:textId="0B350367" w:rsidR="00452DCA" w:rsidRPr="005C1A09" w:rsidRDefault="00452DCA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B85CC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</w:p>
        </w:tc>
        <w:tc>
          <w:tcPr>
            <w:tcW w:w="9781" w:type="dxa"/>
            <w:vAlign w:val="center"/>
          </w:tcPr>
          <w:p w14:paraId="70C1E584" w14:textId="1DD5C7E0" w:rsidR="00452DCA" w:rsidRPr="005C1A09" w:rsidRDefault="00452DC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10A9D434" w14:textId="77777777" w:rsidR="00452DCA" w:rsidRDefault="00452DCA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452DCA" w14:paraId="251D00BA" w14:textId="77777777" w:rsidTr="0091022D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E3E7F98" w14:textId="0128DAFA" w:rsidR="00452DCA" w:rsidRPr="005C1A09" w:rsidRDefault="00B85CC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  <w:r w:rsidR="00452DC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9554" w:type="dxa"/>
            <w:vAlign w:val="center"/>
          </w:tcPr>
          <w:p w14:paraId="1EB1C69C" w14:textId="5D9C7F27" w:rsidR="00452DCA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U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seCase</w:t>
            </w:r>
            <w:proofErr w:type="spellEnd"/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5E8AD137" w14:textId="77777777" w:rsidR="0004294A" w:rsidRDefault="0004294A" w:rsidP="000F1697">
      <w:pPr>
        <w:autoSpaceDE w:val="0"/>
        <w:autoSpaceDN w:val="0"/>
        <w:rPr>
          <w:lang w:eastAsia="ko-KR"/>
        </w:rPr>
      </w:pPr>
    </w:p>
    <w:tbl>
      <w:tblPr>
        <w:tblStyle w:val="TableGrid"/>
        <w:tblW w:w="10177" w:type="dxa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91022D" w14:paraId="4B9C616E" w14:textId="77777777" w:rsidTr="0004294A">
        <w:tc>
          <w:tcPr>
            <w:tcW w:w="10177" w:type="dxa"/>
            <w:shd w:val="clear" w:color="auto" w:fill="D9D9D9" w:themeFill="background1" w:themeFillShade="D9"/>
          </w:tcPr>
          <w:p w14:paraId="38E88754" w14:textId="74E2500A" w:rsidR="0091022D" w:rsidRPr="00243619" w:rsidRDefault="0091022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A</w:t>
            </w:r>
            <w:r w:rsidRPr="00243619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관계</w:t>
            </w:r>
          </w:p>
        </w:tc>
      </w:tr>
      <w:tr w:rsidR="0091022D" w14:paraId="7F7D7826" w14:textId="77777777" w:rsidTr="0004294A">
        <w:tc>
          <w:tcPr>
            <w:tcW w:w="10177" w:type="dxa"/>
          </w:tcPr>
          <w:p w14:paraId="4952907A" w14:textId="7BF51EE6" w:rsidR="0091022D" w:rsidRDefault="003F1D0D" w:rsidP="00730DB9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5AF4AF4" wp14:editId="30DB2D9C">
                  <wp:extent cx="3915410" cy="3915410"/>
                  <wp:effectExtent l="0" t="0" r="8890" b="889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410" cy="391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22D" w14:paraId="7C338B77" w14:textId="77777777" w:rsidTr="004272B2">
        <w:trPr>
          <w:trHeight w:val="283"/>
        </w:trPr>
        <w:tc>
          <w:tcPr>
            <w:tcW w:w="10177" w:type="dxa"/>
            <w:vAlign w:val="center"/>
          </w:tcPr>
          <w:p w14:paraId="0B775639" w14:textId="4E4D549A" w:rsidR="00347825" w:rsidRPr="003A0E38" w:rsidRDefault="007D4811" w:rsidP="00675A0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U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seCase</w:t>
            </w:r>
            <w:proofErr w:type="spellEnd"/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에 사용되는 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Actor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의 관계를 나타낸다</w:t>
            </w:r>
          </w:p>
        </w:tc>
      </w:tr>
      <w:tr w:rsidR="007D4811" w14:paraId="31EF4D0B" w14:textId="77777777" w:rsidTr="0004294A">
        <w:trPr>
          <w:trHeight w:val="491"/>
        </w:trPr>
        <w:tc>
          <w:tcPr>
            <w:tcW w:w="10177" w:type="dxa"/>
          </w:tcPr>
          <w:p w14:paraId="0DD6A319" w14:textId="77777777" w:rsidR="007D4811" w:rsidRDefault="007D4811" w:rsidP="00547CCA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E49EE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사</w:t>
            </w:r>
            <w:r w:rsidRPr="00BE49E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용자 </w:t>
            </w:r>
            <w:proofErr w:type="spellStart"/>
            <w:r w:rsidRPr="00BE49E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엑터는</w:t>
            </w:r>
            <w:proofErr w:type="spellEnd"/>
            <w:r w:rsidRPr="00BE49E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직원과 사장으로 이루어진다</w:t>
            </w:r>
          </w:p>
          <w:p w14:paraId="7E3B9C11" w14:textId="77777777" w:rsidR="007D4811" w:rsidRDefault="007D4811" w:rsidP="00547CCA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사용자는 직원과 사장을 포함하는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엑터이다</w:t>
            </w:r>
            <w:proofErr w:type="spellEnd"/>
          </w:p>
          <w:p w14:paraId="0AA3332F" w14:textId="4FDF3BE6" w:rsidR="007D4811" w:rsidRPr="00BE49EE" w:rsidRDefault="007D4811" w:rsidP="00547CCA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보조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엑터는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유지보수 담당자를 가지고 있다</w:t>
            </w:r>
          </w:p>
        </w:tc>
      </w:tr>
    </w:tbl>
    <w:p w14:paraId="64B19FEF" w14:textId="1EAF4C21" w:rsidR="0091022D" w:rsidRPr="0091022D" w:rsidRDefault="0091022D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6085A6A" w14:textId="77777777" w:rsidR="0091022D" w:rsidRDefault="0091022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9679CC" w14:paraId="4CABD4DA" w14:textId="77777777" w:rsidTr="00CC55CB">
        <w:tc>
          <w:tcPr>
            <w:tcW w:w="10177" w:type="dxa"/>
            <w:shd w:val="clear" w:color="auto" w:fill="D9D9D9" w:themeFill="background1" w:themeFillShade="D9"/>
          </w:tcPr>
          <w:p w14:paraId="23D565B7" w14:textId="354E4E32" w:rsidR="009679CC" w:rsidRPr="00243619" w:rsidRDefault="001B7805" w:rsidP="009679C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각 </w:t>
            </w:r>
            <w:r w:rsidR="00243619"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A</w:t>
            </w:r>
            <w:r w:rsidR="00243619" w:rsidRPr="00243619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의</w:t>
            </w:r>
            <w:r w:rsidR="00243619"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  <w:r w:rsidR="00D4509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D4509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  <w:tr w:rsidR="009679CC" w14:paraId="7819008C" w14:textId="77777777" w:rsidTr="00CC55CB">
        <w:tc>
          <w:tcPr>
            <w:tcW w:w="10177" w:type="dxa"/>
          </w:tcPr>
          <w:p w14:paraId="771191F3" w14:textId="16C95161" w:rsidR="00584FF0" w:rsidRDefault="00E7193C" w:rsidP="002002FB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7193C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B988829" wp14:editId="01AB480B">
                  <wp:extent cx="3284855" cy="6040877"/>
                  <wp:effectExtent l="0" t="0" r="4445" b="444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b="38218"/>
                          <a:stretch/>
                        </pic:blipFill>
                        <pic:spPr bwMode="auto">
                          <a:xfrm>
                            <a:off x="0" y="0"/>
                            <a:ext cx="3284855" cy="6040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7193C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443BCF8" wp14:editId="2AC90B77">
                  <wp:extent cx="2558375" cy="2617883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62080"/>
                          <a:stretch/>
                        </pic:blipFill>
                        <pic:spPr bwMode="auto">
                          <a:xfrm>
                            <a:off x="0" y="0"/>
                            <a:ext cx="2692823" cy="2755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9CC" w14:paraId="437B18DA" w14:textId="77777777" w:rsidTr="00CC55CB">
        <w:tc>
          <w:tcPr>
            <w:tcW w:w="10177" w:type="dxa"/>
          </w:tcPr>
          <w:p w14:paraId="72370300" w14:textId="1CEF0345" w:rsidR="009679CC" w:rsidRPr="003A0E38" w:rsidRDefault="000B6FEA" w:rsidP="00434A0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0E38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각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A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가 어떤 </w:t>
            </w:r>
            <w:r w:rsidR="004D2392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기능을 사용하는지 대략적인 관계를 나타낸다</w:t>
            </w:r>
          </w:p>
        </w:tc>
      </w:tr>
    </w:tbl>
    <w:p w14:paraId="50CC9D8D" w14:textId="1A960E64" w:rsidR="005E2EEA" w:rsidRDefault="005E2EEA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9B2E102" w14:textId="77777777" w:rsidR="005E2EEA" w:rsidRDefault="005E2EE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Ind w:w="-5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461"/>
      </w:tblGrid>
      <w:tr w:rsidR="005E2EEA" w14:paraId="67C517ED" w14:textId="77777777" w:rsidTr="002A5C77">
        <w:tc>
          <w:tcPr>
            <w:tcW w:w="10461" w:type="dxa"/>
            <w:shd w:val="clear" w:color="auto" w:fill="D9D9D9" w:themeFill="background1" w:themeFillShade="D9"/>
          </w:tcPr>
          <w:p w14:paraId="2E6EB290" w14:textId="5BE127C3" w:rsidR="005E2EEA" w:rsidRPr="00243619" w:rsidRDefault="002538D0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주문 관리</w:t>
            </w:r>
          </w:p>
        </w:tc>
      </w:tr>
      <w:tr w:rsidR="005E2EEA" w14:paraId="4FAF10D3" w14:textId="77777777" w:rsidTr="002A5C77">
        <w:tc>
          <w:tcPr>
            <w:tcW w:w="10461" w:type="dxa"/>
          </w:tcPr>
          <w:p w14:paraId="0F33C23B" w14:textId="65D9F827" w:rsidR="005E2EEA" w:rsidRDefault="002538D0" w:rsidP="000970F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632BACD" wp14:editId="02426E1C">
                  <wp:extent cx="6106876" cy="4489938"/>
                  <wp:effectExtent l="0" t="0" r="8255" b="635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671" cy="4491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EA" w14:paraId="5172316E" w14:textId="77777777" w:rsidTr="002A5C77">
        <w:tc>
          <w:tcPr>
            <w:tcW w:w="10461" w:type="dxa"/>
          </w:tcPr>
          <w:p w14:paraId="0A253BC2" w14:textId="61358168" w:rsidR="005E2EEA" w:rsidRPr="003A0E38" w:rsidRDefault="00DB1CB6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 w:rsidR="00A53BE9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 </w:t>
            </w:r>
            <w:r w:rsidR="009952B0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기능을 사용할 때 수행되는 </w:t>
            </w:r>
            <w:r w:rsidR="00A53BE9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상세 </w:t>
            </w:r>
            <w:proofErr w:type="spellStart"/>
            <w:r w:rsidR="00A53BE9"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</w:tbl>
    <w:p w14:paraId="690C5E99" w14:textId="7CAA52C7" w:rsidR="00E05E2D" w:rsidRDefault="00E05E2D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pPr w:leftFromText="142" w:rightFromText="142" w:vertAnchor="text" w:horzAnchor="margin" w:tblpY="360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2A5C77" w14:paraId="6E6D12FA" w14:textId="77777777" w:rsidTr="002A5C77">
        <w:tc>
          <w:tcPr>
            <w:tcW w:w="10177" w:type="dxa"/>
            <w:shd w:val="clear" w:color="auto" w:fill="D9D9D9" w:themeFill="background1" w:themeFillShade="D9"/>
          </w:tcPr>
          <w:p w14:paraId="316AEF5A" w14:textId="77777777" w:rsidR="002A5C77" w:rsidRPr="00243619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</w:tc>
      </w:tr>
      <w:tr w:rsidR="002A5C77" w14:paraId="22A0CD6D" w14:textId="77777777" w:rsidTr="002A5C77">
        <w:tc>
          <w:tcPr>
            <w:tcW w:w="10177" w:type="dxa"/>
          </w:tcPr>
          <w:p w14:paraId="697E055E" w14:textId="77777777" w:rsidR="002A5C77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A19AA34" wp14:editId="35A34F81">
                  <wp:extent cx="6089073" cy="2577758"/>
                  <wp:effectExtent l="0" t="0" r="698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3290" cy="257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C77" w:rsidRPr="0022543C" w14:paraId="23F2865F" w14:textId="77777777" w:rsidTr="002A5C77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0DF5A61E" w14:textId="77777777" w:rsidR="002A5C77" w:rsidRPr="0022543C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매출 관리 기능을 사용할 때 수행되는 상세 </w:t>
            </w:r>
            <w:proofErr w:type="spellStart"/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</w:tbl>
    <w:p w14:paraId="2D368F89" w14:textId="77777777" w:rsidR="00E05E2D" w:rsidRDefault="00E05E2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655E445E" w14:textId="77777777" w:rsidR="00850FB9" w:rsidRDefault="00850FB9" w:rsidP="000F1697">
      <w:pPr>
        <w:autoSpaceDE w:val="0"/>
        <w:autoSpaceDN w:val="0"/>
        <w:rPr>
          <w:lang w:eastAsia="ko-KR"/>
        </w:rPr>
      </w:pPr>
    </w:p>
    <w:tbl>
      <w:tblPr>
        <w:tblStyle w:val="TableGrid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384587" w14:paraId="13E63F3E" w14:textId="77777777" w:rsidTr="00190AB3">
        <w:tc>
          <w:tcPr>
            <w:tcW w:w="10177" w:type="dxa"/>
            <w:shd w:val="clear" w:color="auto" w:fill="D9D9D9" w:themeFill="background1" w:themeFillShade="D9"/>
          </w:tcPr>
          <w:p w14:paraId="3AA981D3" w14:textId="77777777" w:rsidR="00384587" w:rsidRPr="00243619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매출 관리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사장)</w:t>
            </w:r>
          </w:p>
        </w:tc>
      </w:tr>
      <w:tr w:rsidR="00384587" w14:paraId="521CD947" w14:textId="77777777" w:rsidTr="00190AB3">
        <w:tc>
          <w:tcPr>
            <w:tcW w:w="10177" w:type="dxa"/>
          </w:tcPr>
          <w:p w14:paraId="0314DADC" w14:textId="77777777" w:rsidR="00384587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89BD01D" wp14:editId="5C8BA2D4">
                  <wp:extent cx="4606506" cy="5426518"/>
                  <wp:effectExtent l="0" t="0" r="3810" b="317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472" cy="5446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587" w:rsidRPr="0022543C" w14:paraId="0ED47BBE" w14:textId="77777777" w:rsidTr="00190AB3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7C84AD8" w14:textId="77777777" w:rsidR="00384587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사장이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관리의 매출 조회 기능을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사용할 때 수행되는 상세 </w:t>
            </w:r>
            <w:proofErr w:type="spellStart"/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  <w:p w14:paraId="19EC06FB" w14:textId="77777777" w:rsidR="00384587" w:rsidRPr="0022543C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사장이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관리의 잔액 관리 기능을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사용할 때 수행되는 상세 </w:t>
            </w:r>
            <w:proofErr w:type="spellStart"/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  <w:tr w:rsidR="00F52BE9" w:rsidRPr="0022543C" w14:paraId="05762A74" w14:textId="77777777" w:rsidTr="008C28BD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55B2A65" w14:textId="451DC351" w:rsidR="00F52BE9" w:rsidRPr="00F52BE9" w:rsidRDefault="00A33BC5" w:rsidP="004C20B3">
            <w:pPr>
              <w:pStyle w:val="ListParagraph"/>
              <w:numPr>
                <w:ilvl w:val="0"/>
                <w:numId w:val="13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사장이 매출 관리를 사용하며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하나의 </w:t>
            </w:r>
            <w:proofErr w:type="spellStart"/>
            <w:r w:rsidR="001B4E5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로 표현하면 그림이 커지기 때문에</w:t>
            </w:r>
            <w:r w:rsidR="001B4E5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조회와 잔액 관리를 따로 분리하여 표현하였다.</w:t>
            </w:r>
          </w:p>
        </w:tc>
      </w:tr>
    </w:tbl>
    <w:p w14:paraId="03A060AD" w14:textId="17A6C1FB" w:rsidR="00384587" w:rsidRDefault="00384587" w:rsidP="000F1697">
      <w:pPr>
        <w:autoSpaceDE w:val="0"/>
        <w:autoSpaceDN w:val="0"/>
        <w:rPr>
          <w:lang w:eastAsia="ko-KR"/>
        </w:rPr>
      </w:pPr>
    </w:p>
    <w:p w14:paraId="736C6989" w14:textId="77777777" w:rsidR="002A5C77" w:rsidRDefault="002A5C77" w:rsidP="000F1697">
      <w:pPr>
        <w:autoSpaceDE w:val="0"/>
        <w:autoSpaceDN w:val="0"/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A43AF1" w14:paraId="587C6454" w14:textId="77777777" w:rsidTr="00CE1549">
        <w:tc>
          <w:tcPr>
            <w:tcW w:w="10177" w:type="dxa"/>
            <w:shd w:val="clear" w:color="auto" w:fill="D9D9D9" w:themeFill="background1" w:themeFillShade="D9"/>
          </w:tcPr>
          <w:p w14:paraId="57B1BBBF" w14:textId="3179F4C9" w:rsidR="00A43AF1" w:rsidRPr="00243619" w:rsidRDefault="00A43AF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직원 관리</w:t>
            </w:r>
          </w:p>
        </w:tc>
      </w:tr>
      <w:tr w:rsidR="00A43AF1" w14:paraId="276DB21A" w14:textId="77777777" w:rsidTr="00CE1549">
        <w:tc>
          <w:tcPr>
            <w:tcW w:w="10177" w:type="dxa"/>
          </w:tcPr>
          <w:p w14:paraId="3721D178" w14:textId="741A6102" w:rsidR="00A43AF1" w:rsidRDefault="00A3758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3088DD4" wp14:editId="182EB9B2">
                  <wp:extent cx="5038928" cy="3606112"/>
                  <wp:effectExtent l="0" t="0" r="3175" b="1270"/>
                  <wp:docPr id="74" name="그림 74" descr="제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그림 74" descr="제어이(가) 표시된 사진&#10;&#10;자동 생성된 설명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68" cy="362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AF1" w14:paraId="2768FCDD" w14:textId="77777777" w:rsidTr="00CE1549">
        <w:trPr>
          <w:trHeight w:val="655"/>
        </w:trPr>
        <w:tc>
          <w:tcPr>
            <w:tcW w:w="10177" w:type="dxa"/>
            <w:vAlign w:val="center"/>
          </w:tcPr>
          <w:p w14:paraId="36564A31" w14:textId="749F0D73" w:rsidR="00CE1549" w:rsidRPr="0022543C" w:rsidRDefault="00A43AF1" w:rsidP="0061367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직원 또는 사장이 직원 관리 기능을 사용할 때 수행되는 상세 </w:t>
            </w:r>
            <w:proofErr w:type="spellStart"/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  <w:tr w:rsidR="0028073E" w14:paraId="4005AF1B" w14:textId="77777777" w:rsidTr="00CE1549">
        <w:trPr>
          <w:trHeight w:val="654"/>
        </w:trPr>
        <w:tc>
          <w:tcPr>
            <w:tcW w:w="10177" w:type="dxa"/>
          </w:tcPr>
          <w:p w14:paraId="6B65EB6D" w14:textId="7AC43BE6" w:rsidR="0028073E" w:rsidRPr="00F528E0" w:rsidRDefault="0028073E" w:rsidP="00F528E0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8073E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직</w:t>
            </w:r>
            <w:r w:rsidRPr="0028073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원과 사장이 같은 직원 관리 기능을 사용하지만,</w:t>
            </w:r>
            <w:r w:rsidRPr="0028073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28E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각자 수행되어야 하는 상세 기능은 다르기 때문에 </w:t>
            </w:r>
            <w:proofErr w:type="spellStart"/>
            <w:r w:rsidRPr="00F528E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엑터별로</w:t>
            </w:r>
            <w:proofErr w:type="spellEnd"/>
            <w:r w:rsidRPr="00F528E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따로 분류하였다</w:t>
            </w:r>
          </w:p>
        </w:tc>
      </w:tr>
    </w:tbl>
    <w:p w14:paraId="0D516ECA" w14:textId="6E2B0292" w:rsidR="0018649C" w:rsidRDefault="0018649C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E09F6EC" w14:textId="77777777" w:rsidR="002A5C77" w:rsidRDefault="002A5C77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0B57A9" w14:paraId="519D0A0A" w14:textId="77777777" w:rsidTr="00F851D2">
        <w:tc>
          <w:tcPr>
            <w:tcW w:w="10177" w:type="dxa"/>
            <w:shd w:val="clear" w:color="auto" w:fill="D9D9D9" w:themeFill="background1" w:themeFillShade="D9"/>
          </w:tcPr>
          <w:p w14:paraId="593B4398" w14:textId="52C375EB" w:rsidR="000B57A9" w:rsidRPr="00243619" w:rsidRDefault="002E5DB6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="000B57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</w:p>
        </w:tc>
      </w:tr>
      <w:tr w:rsidR="000B57A9" w14:paraId="0D6AA96A" w14:textId="77777777" w:rsidTr="00F851D2">
        <w:tc>
          <w:tcPr>
            <w:tcW w:w="10177" w:type="dxa"/>
          </w:tcPr>
          <w:p w14:paraId="10970A16" w14:textId="1C6258D3" w:rsidR="000B57A9" w:rsidRDefault="002E5DB6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C219718" wp14:editId="7A3C20B6">
                  <wp:extent cx="6284069" cy="2001468"/>
                  <wp:effectExtent l="0" t="0" r="2540" b="571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8337" cy="2006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57A9" w:rsidRPr="0022543C" w14:paraId="1172C482" w14:textId="77777777" w:rsidTr="002E5DB6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4FF1FC8E" w14:textId="2D941249" w:rsidR="000B57A9" w:rsidRPr="0022543C" w:rsidRDefault="00804C3A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사장이</w:t>
            </w:r>
            <w:r w:rsidR="000B57A9"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="000B57A9"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 기능을 사용할 때 수행되는 상세 </w:t>
            </w:r>
            <w:proofErr w:type="spellStart"/>
            <w:r w:rsidR="000B57A9"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</w:tbl>
    <w:p w14:paraId="6749111F" w14:textId="407D468D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1087068" w14:textId="77777777" w:rsidR="002A5C77" w:rsidRDefault="002A5C77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1B79AB" w14:paraId="1B12B9BE" w14:textId="77777777" w:rsidTr="006E3054">
        <w:tc>
          <w:tcPr>
            <w:tcW w:w="10177" w:type="dxa"/>
            <w:shd w:val="clear" w:color="auto" w:fill="D9D9D9" w:themeFill="background1" w:themeFillShade="D9"/>
          </w:tcPr>
          <w:p w14:paraId="6B8CFEAA" w14:textId="06D9125C" w:rsidR="001B79AB" w:rsidRPr="00243619" w:rsidRDefault="00E271F0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테이블</w:t>
            </w:r>
            <w:r w:rsidR="001B79A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</w:p>
        </w:tc>
      </w:tr>
      <w:tr w:rsidR="001B79AB" w14:paraId="34FB8E19" w14:textId="77777777" w:rsidTr="006E3054">
        <w:tc>
          <w:tcPr>
            <w:tcW w:w="10177" w:type="dxa"/>
          </w:tcPr>
          <w:p w14:paraId="386C7CC6" w14:textId="624361B9" w:rsidR="001B79AB" w:rsidRDefault="00E271F0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EDE8A2B" wp14:editId="33FF3FE7">
                  <wp:extent cx="4701540" cy="4011295"/>
                  <wp:effectExtent l="0" t="0" r="3810" b="825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401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9AB" w:rsidRPr="0022543C" w14:paraId="29792CE9" w14:textId="77777777" w:rsidTr="006E3054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1872A94" w14:textId="44F75B3C" w:rsidR="001B79AB" w:rsidRPr="0022543C" w:rsidRDefault="001B79AB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사장이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44EE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테이블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기능을 사용할 때 수행되는 상세 </w:t>
            </w:r>
            <w:proofErr w:type="spellStart"/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  <w:proofErr w:type="spellEnd"/>
          </w:p>
        </w:tc>
      </w:tr>
    </w:tbl>
    <w:p w14:paraId="12F0A39F" w14:textId="77777777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9FC7B75" w14:textId="77777777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9"/>
        <w:gridCol w:w="9549"/>
      </w:tblGrid>
      <w:tr w:rsidR="00F54A83" w14:paraId="48DA5E2D" w14:textId="77777777" w:rsidTr="00E2391A">
        <w:trPr>
          <w:trHeight w:val="557"/>
        </w:trPr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603CD145" w14:textId="4E6FD105" w:rsidR="00F54A83" w:rsidRPr="005C1A09" w:rsidRDefault="0099505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6</w:t>
            </w:r>
            <w:r w:rsidR="00F54A83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49" w:type="dxa"/>
            <w:vAlign w:val="center"/>
          </w:tcPr>
          <w:p w14:paraId="18351E5C" w14:textId="73BB3F77" w:rsidR="00F54A83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equence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35D75753" w14:textId="56235438" w:rsidR="008D4F64" w:rsidRDefault="008D4F64" w:rsidP="000F1697">
      <w:pPr>
        <w:autoSpaceDE w:val="0"/>
        <w:autoSpaceDN w:val="0"/>
      </w:pPr>
    </w:p>
    <w:tbl>
      <w:tblPr>
        <w:tblStyle w:val="TableGrid"/>
        <w:tblW w:w="10173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3"/>
      </w:tblGrid>
      <w:tr w:rsidR="00E2391A" w:rsidRPr="00243619" w14:paraId="3DE9F7BB" w14:textId="77777777" w:rsidTr="008D4F64">
        <w:tc>
          <w:tcPr>
            <w:tcW w:w="10173" w:type="dxa"/>
            <w:shd w:val="clear" w:color="auto" w:fill="D9D9D9" w:themeFill="background1" w:themeFillShade="D9"/>
          </w:tcPr>
          <w:p w14:paraId="518A3397" w14:textId="77777777" w:rsidR="00E2391A" w:rsidRPr="00243619" w:rsidRDefault="00E2391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</w:tr>
      <w:tr w:rsidR="00E2391A" w14:paraId="2909482D" w14:textId="77777777" w:rsidTr="008D4F64">
        <w:tc>
          <w:tcPr>
            <w:tcW w:w="10173" w:type="dxa"/>
          </w:tcPr>
          <w:p w14:paraId="53D18C89" w14:textId="08062485" w:rsidR="00E2391A" w:rsidRDefault="003D308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EB3B5DD" wp14:editId="10E4BEAF">
                  <wp:extent cx="5620418" cy="3941010"/>
                  <wp:effectExtent l="0" t="0" r="5715" b="0"/>
                  <wp:docPr id="26" name="그림 2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이(가) 표시된 사진&#10;&#10;자동 생성된 설명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630" cy="398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E17" w14:paraId="20BE6AF2" w14:textId="77777777" w:rsidTr="008D4F64">
        <w:tc>
          <w:tcPr>
            <w:tcW w:w="10173" w:type="dxa"/>
            <w:vAlign w:val="center"/>
          </w:tcPr>
          <w:p w14:paraId="6422A91B" w14:textId="11D6F5AB" w:rsidR="005A0E17" w:rsidRPr="007C1ED8" w:rsidRDefault="005A0E17" w:rsidP="005A0E1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사용자가 주문관리 기능을 사용할 때 흐름을 파악하기 위한 시퀀스 다이어그램</w:t>
            </w:r>
          </w:p>
        </w:tc>
      </w:tr>
      <w:tr w:rsidR="005A0E17" w14:paraId="224C1471" w14:textId="77777777" w:rsidTr="008D4F64">
        <w:tc>
          <w:tcPr>
            <w:tcW w:w="10173" w:type="dxa"/>
          </w:tcPr>
          <w:p w14:paraId="1573D611" w14:textId="42484368" w:rsidR="005A0E17" w:rsidRDefault="0055153A" w:rsidP="00547CCA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직원이 </w:t>
            </w:r>
            <w:r w:rsidR="007C538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주문기계를 통해 주문을 </w:t>
            </w:r>
            <w:r w:rsidR="009E7D6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</w:t>
            </w:r>
            <w:r w:rsidR="009E7D6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할</w:t>
            </w:r>
            <w:r w:rsidR="009E7D6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C538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="009E7D6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C538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있다.</w:t>
            </w:r>
          </w:p>
          <w:p w14:paraId="25368FFF" w14:textId="503A6022" w:rsidR="00BC1EB5" w:rsidRPr="00493ADF" w:rsidRDefault="007C538D" w:rsidP="00493AD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직원이 </w:t>
            </w:r>
            <w:r w:rsidR="00CD0D69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입력한 주문정보를 표시해주며,</w:t>
            </w:r>
            <w:r w:rsidR="00CD0D69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카드,</w:t>
            </w:r>
            <w:r w:rsidR="00CE5A41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상품권,</w:t>
            </w:r>
            <w:r w:rsidR="00CE5A41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현금결제에 대해 선택한다 </w:t>
            </w:r>
          </w:p>
          <w:p w14:paraId="3EB4F0AD" w14:textId="703FA92F" w:rsidR="00BC1EB5" w:rsidRPr="00914FF6" w:rsidRDefault="00CE5A41" w:rsidP="00493AD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결제를 수행하기위해 </w:t>
            </w:r>
            <w:r w:rsidR="0097612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각단계의</w:t>
            </w:r>
            <w:r w:rsidR="0097612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유효성검사를 </w:t>
            </w:r>
            <w:r w:rsidR="002C70A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과정을 거친다.</w:t>
            </w:r>
          </w:p>
          <w:p w14:paraId="28E2DD2F" w14:textId="3B835F0B" w:rsidR="00BC1EB5" w:rsidRPr="00493ADF" w:rsidRDefault="002C70A1" w:rsidP="00493AD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최종적으로 결제 수행된 결과가 </w:t>
            </w:r>
            <w:r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주문기계(</w:t>
            </w:r>
            <w:r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POS</w:t>
            </w:r>
            <w:r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기계)로 </w:t>
            </w:r>
            <w:r w:rsidR="00D87B38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결과를 보여준다.</w:t>
            </w:r>
          </w:p>
        </w:tc>
      </w:tr>
    </w:tbl>
    <w:p w14:paraId="7C5BCB5F" w14:textId="77777777" w:rsidR="00F54A83" w:rsidRPr="00E2391A" w:rsidRDefault="00F54A83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E875CA4" w14:textId="427BE562" w:rsidR="00FC5B3E" w:rsidRPr="00071369" w:rsidRDefault="0018649C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116" w:type="dxa"/>
        <w:tblInd w:w="227" w:type="dxa"/>
        <w:tblLook w:val="04A0" w:firstRow="1" w:lastRow="0" w:firstColumn="1" w:lastColumn="0" w:noHBand="0" w:noVBand="1"/>
      </w:tblPr>
      <w:tblGrid>
        <w:gridCol w:w="772"/>
        <w:gridCol w:w="9344"/>
      </w:tblGrid>
      <w:tr w:rsidR="00F54A83" w14:paraId="10A98ACB" w14:textId="77777777" w:rsidTr="00C6122B">
        <w:trPr>
          <w:trHeight w:val="557"/>
        </w:trPr>
        <w:tc>
          <w:tcPr>
            <w:tcW w:w="772" w:type="dxa"/>
            <w:shd w:val="clear" w:color="auto" w:fill="A6A6A6" w:themeFill="background1" w:themeFillShade="A6"/>
            <w:vAlign w:val="center"/>
          </w:tcPr>
          <w:p w14:paraId="4075638A" w14:textId="62352209" w:rsidR="00F54A83" w:rsidRPr="005C1A09" w:rsidRDefault="0099505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6</w:t>
            </w:r>
            <w:r w:rsidR="00F54A83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344" w:type="dxa"/>
            <w:vAlign w:val="center"/>
          </w:tcPr>
          <w:p w14:paraId="72786AE3" w14:textId="2EAEA817" w:rsidR="00F54A83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활동 다이어그램</w:t>
            </w:r>
          </w:p>
        </w:tc>
      </w:tr>
    </w:tbl>
    <w:p w14:paraId="3F5EC469" w14:textId="31A1C20B" w:rsidR="008D4F64" w:rsidRDefault="008D4F64" w:rsidP="000F1697">
      <w:pPr>
        <w:autoSpaceDE w:val="0"/>
        <w:autoSpaceDN w:val="0"/>
      </w:pPr>
    </w:p>
    <w:tbl>
      <w:tblPr>
        <w:tblStyle w:val="TableGrid"/>
        <w:tblW w:w="10116" w:type="dxa"/>
        <w:tblInd w:w="227" w:type="dxa"/>
        <w:tblLook w:val="04A0" w:firstRow="1" w:lastRow="0" w:firstColumn="1" w:lastColumn="0" w:noHBand="0" w:noVBand="1"/>
      </w:tblPr>
      <w:tblGrid>
        <w:gridCol w:w="10116"/>
      </w:tblGrid>
      <w:tr w:rsidR="00071369" w:rsidRPr="00243619" w14:paraId="307081C0" w14:textId="77777777" w:rsidTr="00C6122B">
        <w:tc>
          <w:tcPr>
            <w:tcW w:w="10116" w:type="dxa"/>
            <w:shd w:val="clear" w:color="auto" w:fill="D9D9D9" w:themeFill="background1" w:themeFillShade="D9"/>
          </w:tcPr>
          <w:p w14:paraId="08B204D8" w14:textId="77777777" w:rsidR="00071369" w:rsidRPr="00243619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신규 직원 생성 활동 다이어그램 </w:t>
            </w:r>
          </w:p>
        </w:tc>
      </w:tr>
      <w:tr w:rsidR="00071369" w14:paraId="7B383800" w14:textId="77777777" w:rsidTr="00C6122B">
        <w:tc>
          <w:tcPr>
            <w:tcW w:w="10116" w:type="dxa"/>
          </w:tcPr>
          <w:p w14:paraId="672E6DD3" w14:textId="77777777" w:rsidR="00071369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3AF1B1B" wp14:editId="7FAFC8F3">
                  <wp:extent cx="5856932" cy="7514581"/>
                  <wp:effectExtent l="0" t="0" r="0" b="4445"/>
                  <wp:docPr id="47" name="그림 47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38" cy="758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369" w:rsidRPr="007C1ED8" w14:paraId="6626EA9A" w14:textId="77777777" w:rsidTr="00C6122B">
        <w:tc>
          <w:tcPr>
            <w:tcW w:w="10116" w:type="dxa"/>
          </w:tcPr>
          <w:p w14:paraId="36C95DF9" w14:textId="2E20967E" w:rsidR="00071369" w:rsidRPr="007C1ED8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사용자가 신규 직원을 상세히 명세한 활동 다이어그램</w:t>
            </w:r>
          </w:p>
        </w:tc>
      </w:tr>
      <w:tr w:rsidR="00071369" w:rsidRPr="004F1711" w14:paraId="60A5CCCF" w14:textId="77777777" w:rsidTr="00C6122B">
        <w:tc>
          <w:tcPr>
            <w:tcW w:w="10116" w:type="dxa"/>
          </w:tcPr>
          <w:p w14:paraId="7E030B48" w14:textId="6E34FF87" w:rsidR="00071369" w:rsidRPr="00585977" w:rsidRDefault="00071369" w:rsidP="00C5184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신규 직원 생성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시 구분 기준점을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proofErr w:type="spellStart"/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</w:t>
            </w:r>
            <w:proofErr w:type="spellEnd"/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아르바이트생)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기점을 두었다.</w:t>
            </w:r>
          </w:p>
          <w:p w14:paraId="55D4B43A" w14:textId="0308396A" w:rsidR="00071369" w:rsidRPr="00585977" w:rsidRDefault="00071369" w:rsidP="00C5184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정직원의 경우 </w:t>
            </w:r>
            <w:r w:rsidR="00914FF6"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‘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가능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’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메시지를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후 근무 시간을 측정한다.</w:t>
            </w:r>
          </w:p>
          <w:p w14:paraId="5C1304A3" w14:textId="6D8F44E9" w:rsidR="00071369" w:rsidRPr="00B6095D" w:rsidRDefault="00071369" w:rsidP="00C5184F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아르바이트생일 경우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‘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불가능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’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메시지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후 일일 근무시간 최대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8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 근무만 가능하다</w:t>
            </w:r>
          </w:p>
        </w:tc>
      </w:tr>
      <w:tr w:rsidR="00E2391A" w:rsidRPr="00243619" w14:paraId="0EE5F2F6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  <w:shd w:val="clear" w:color="auto" w:fill="D9D9D9" w:themeFill="background1" w:themeFillShade="D9"/>
          </w:tcPr>
          <w:p w14:paraId="0CB17519" w14:textId="752973EB" w:rsidR="00E2391A" w:rsidRPr="00243619" w:rsidRDefault="003F032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정</w:t>
            </w:r>
            <w:r w:rsidR="007C2F0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직원</w:t>
            </w:r>
            <w:proofErr w:type="spellEnd"/>
            <w:r w:rsidR="007C2F0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생성 활동 다이어그램</w:t>
            </w:r>
          </w:p>
        </w:tc>
      </w:tr>
      <w:tr w:rsidR="006D068B" w:rsidRPr="00243619" w14:paraId="655933B5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  <w:shd w:val="clear" w:color="auto" w:fill="auto"/>
          </w:tcPr>
          <w:p w14:paraId="50AF04D5" w14:textId="2A21A47C" w:rsidR="006D068B" w:rsidRPr="006D068B" w:rsidRDefault="006D068B" w:rsidP="006D068B">
            <w:pPr>
              <w:widowControl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사용자가 정직원을 상세히 명세한 활동 다이어그램</w:t>
            </w:r>
          </w:p>
        </w:tc>
      </w:tr>
      <w:tr w:rsidR="00E2391A" w14:paraId="5DAF0C06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</w:tcPr>
          <w:p w14:paraId="26A687A8" w14:textId="55154480" w:rsidR="00E2391A" w:rsidRDefault="00AE6BF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BF1CE79" wp14:editId="4269F4B9">
                  <wp:extent cx="2017406" cy="6392411"/>
                  <wp:effectExtent l="0" t="0" r="1905" b="8890"/>
                  <wp:docPr id="25" name="그림 25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11" r="64619" b="12345"/>
                          <a:stretch/>
                        </pic:blipFill>
                        <pic:spPr bwMode="auto">
                          <a:xfrm>
                            <a:off x="0" y="0"/>
                            <a:ext cx="2226526" cy="7055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267" w14:paraId="0DED3183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</w:tcPr>
          <w:p w14:paraId="6896E605" w14:textId="05867323" w:rsidR="00717267" w:rsidRPr="002C264F" w:rsidRDefault="00717267" w:rsidP="00717267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시스템에서 정직원일 경우 시간외 근무 메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 가능 여부를 출력한다.</w:t>
            </w:r>
          </w:p>
          <w:p w14:paraId="00034927" w14:textId="77777777" w:rsidR="00717267" w:rsidRPr="002C264F" w:rsidRDefault="00717267" w:rsidP="00717267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시간외 근무 메시지 출력된 정보를 정직원을 추가한다.</w:t>
            </w:r>
          </w:p>
          <w:p w14:paraId="191A0FE6" w14:textId="762F24C1" w:rsidR="00717267" w:rsidRPr="002C264F" w:rsidRDefault="00717267" w:rsidP="00717267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근무 버튼을 선택하면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취소, 확인)을 선택한다.</w:t>
            </w:r>
          </w:p>
          <w:p w14:paraId="17E09CE9" w14:textId="259D9BE9" w:rsidR="00717267" w:rsidRDefault="00717267" w:rsidP="009C2A11">
            <w:pPr>
              <w:pStyle w:val="ListParagraph"/>
              <w:numPr>
                <w:ilvl w:val="3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확인을 선택하면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근무시간, 시간외 근무시작 메시지)를 출력한다.</w:t>
            </w:r>
          </w:p>
          <w:p w14:paraId="1EF05A58" w14:textId="77777777" w:rsidR="009C2A11" w:rsidRPr="009C2A11" w:rsidRDefault="009C2A11" w:rsidP="009C2A11">
            <w:pPr>
              <w:pStyle w:val="ListParagraph"/>
              <w:numPr>
                <w:ilvl w:val="3"/>
                <w:numId w:val="8"/>
              </w:numPr>
              <w:ind w:leftChars="0"/>
              <w:rPr>
                <w:color w:val="000000" w:themeColor="text1"/>
                <w:sz w:val="20"/>
                <w:szCs w:val="20"/>
                <w:lang w:eastAsia="ko-KR"/>
              </w:rPr>
            </w:pP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버튼을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클릭할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경우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메인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바로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05C6ACF0" w14:textId="77777777" w:rsidR="00717267" w:rsidRDefault="00717267" w:rsidP="00717267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 종료 버튼을 눌렀을 경우 시간외 근무 종료 메시지를 출력한다.</w:t>
            </w:r>
          </w:p>
          <w:p w14:paraId="58D9C75A" w14:textId="7582BF45" w:rsidR="00B317E7" w:rsidRPr="00B317E7" w:rsidRDefault="00B317E7" w:rsidP="004C20B3">
            <w:pPr>
              <w:pStyle w:val="ListParagraph"/>
              <w:numPr>
                <w:ilvl w:val="0"/>
                <w:numId w:val="30"/>
              </w:numPr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가지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동시에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처리되는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동기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(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근무시간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측정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종료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시간외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일당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DB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반영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일단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DB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반영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)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업무가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동시에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일어나게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된다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4FD3DDB4" w14:textId="11FBABA2" w:rsidR="00717267" w:rsidRPr="00717267" w:rsidRDefault="00717267" w:rsidP="00717267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1726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모든 업무가 종료되면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1726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 이동한다.</w:t>
            </w:r>
          </w:p>
        </w:tc>
      </w:tr>
    </w:tbl>
    <w:p w14:paraId="51998774" w14:textId="77777777" w:rsidR="007051E5" w:rsidRDefault="007051E5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10258"/>
      </w:tblGrid>
      <w:tr w:rsidR="003F0321" w:rsidRPr="00243619" w14:paraId="0D9343B5" w14:textId="77777777" w:rsidTr="00C6122B">
        <w:tc>
          <w:tcPr>
            <w:tcW w:w="10258" w:type="dxa"/>
            <w:shd w:val="clear" w:color="auto" w:fill="D9D9D9" w:themeFill="background1" w:themeFillShade="D9"/>
          </w:tcPr>
          <w:p w14:paraId="5E94CD42" w14:textId="7356CA0C" w:rsidR="003F0321" w:rsidRPr="00243619" w:rsidRDefault="006C28E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아르바이트생</w:t>
            </w:r>
            <w:r w:rsidR="003F032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활동 다이어그램</w:t>
            </w:r>
          </w:p>
        </w:tc>
      </w:tr>
      <w:tr w:rsidR="006D068B" w:rsidRPr="00243619" w14:paraId="608C7766" w14:textId="77777777" w:rsidTr="00C6122B">
        <w:tc>
          <w:tcPr>
            <w:tcW w:w="10258" w:type="dxa"/>
            <w:shd w:val="clear" w:color="auto" w:fill="auto"/>
          </w:tcPr>
          <w:p w14:paraId="763168C0" w14:textId="61C2DAA0" w:rsidR="006D068B" w:rsidRPr="006D068B" w:rsidRDefault="006D068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사용자가 아르바이트생 </w:t>
            </w:r>
            <w:r w:rsidR="009E7D6E"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직원을 상세히</w:t>
            </w:r>
            <w:r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명세한 활동 다이어그램</w:t>
            </w:r>
          </w:p>
        </w:tc>
      </w:tr>
      <w:tr w:rsidR="003F0321" w14:paraId="4021092A" w14:textId="77777777" w:rsidTr="00C6122B">
        <w:tc>
          <w:tcPr>
            <w:tcW w:w="10258" w:type="dxa"/>
          </w:tcPr>
          <w:p w14:paraId="65992B5A" w14:textId="77777777" w:rsidR="003F0321" w:rsidRDefault="003F032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3670ACB" wp14:editId="23861A4E">
                  <wp:extent cx="2256638" cy="6583893"/>
                  <wp:effectExtent l="0" t="0" r="0" b="7620"/>
                  <wp:docPr id="45" name="그림 45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50" t="23929" r="969" b="12905"/>
                          <a:stretch/>
                        </pic:blipFill>
                        <pic:spPr bwMode="auto">
                          <a:xfrm>
                            <a:off x="0" y="0"/>
                            <a:ext cx="2311202" cy="6743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68B" w14:paraId="08BA5901" w14:textId="77777777" w:rsidTr="00C6122B">
        <w:tc>
          <w:tcPr>
            <w:tcW w:w="10258" w:type="dxa"/>
          </w:tcPr>
          <w:p w14:paraId="35B9E4C9" w14:textId="77777777" w:rsidR="00D13E0B" w:rsidRPr="006D068B" w:rsidRDefault="00D13E0B" w:rsidP="00D13E0B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시스템에서 만약 정직원이 아닐 경우 작동된다. </w:t>
            </w:r>
          </w:p>
          <w:p w14:paraId="378AC6A4" w14:textId="77777777" w:rsidR="00D13E0B" w:rsidRPr="006D068B" w:rsidRDefault="00D13E0B" w:rsidP="00D13E0B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불가 메시지를 출력한다.</w:t>
            </w:r>
          </w:p>
          <w:p w14:paraId="61F35053" w14:textId="77777777" w:rsidR="00D13E0B" w:rsidRPr="00AE71E6" w:rsidRDefault="00D13E0B" w:rsidP="00D13E0B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 추가기능을 수행한다.</w:t>
            </w:r>
          </w:p>
          <w:p w14:paraId="4E5D7CAF" w14:textId="77777777" w:rsidR="00D13E0B" w:rsidRDefault="00D13E0B" w:rsidP="00D13E0B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아르바이트생은 근무버튼을 선택한다.</w:t>
            </w:r>
          </w:p>
          <w:p w14:paraId="73851B11" w14:textId="7EF415E1" w:rsidR="00D13E0B" w:rsidRDefault="00D13E0B" w:rsidP="004C20B3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만약 여기서 아르바이트생이 근무 취소를 하면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화면으로 이동한다. </w:t>
            </w:r>
          </w:p>
          <w:p w14:paraId="46616709" w14:textId="29B9FEF4" w:rsidR="00A75809" w:rsidRDefault="00A75809" w:rsidP="004C20B3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아르바이트생이 확인을 하면 근무시간이 측정된다</w:t>
            </w:r>
          </w:p>
          <w:p w14:paraId="6BA2BAFA" w14:textId="5CEC0859" w:rsidR="00A75809" w:rsidRDefault="00A75809" w:rsidP="004C20B3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아르바이트생이 근무종료를 누르면 동시에(근무시간 측정 종료, 근무 일단 </w:t>
            </w:r>
            <w:r w:rsidRPr="002C56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DB</w:t>
            </w: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반영)을 진행한다</w:t>
            </w:r>
          </w:p>
          <w:p w14:paraId="731506FF" w14:textId="74F84322" w:rsidR="006D068B" w:rsidRPr="009C2C45" w:rsidRDefault="009C2C45" w:rsidP="004C20B3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13E0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작업이 모두 마치고 병합되어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13E0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 이동한다.</w:t>
            </w:r>
          </w:p>
        </w:tc>
      </w:tr>
    </w:tbl>
    <w:p w14:paraId="0893E1E5" w14:textId="77777777" w:rsidR="002E6F44" w:rsidRDefault="002E6F44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EE1B1D" w:rsidRPr="00243619" w14:paraId="0D85A89E" w14:textId="77777777" w:rsidTr="00C6122B">
        <w:tc>
          <w:tcPr>
            <w:tcW w:w="10116" w:type="dxa"/>
            <w:shd w:val="clear" w:color="auto" w:fill="D9D9D9" w:themeFill="background1" w:themeFillShade="D9"/>
          </w:tcPr>
          <w:p w14:paraId="284F83F2" w14:textId="0BA17178" w:rsidR="00EE1B1D" w:rsidRPr="00243619" w:rsidRDefault="001D0036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시스템</w:t>
            </w:r>
            <w:r w:rsidR="00EE1B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활동 다이어그램 </w:t>
            </w:r>
          </w:p>
        </w:tc>
      </w:tr>
      <w:tr w:rsidR="00A1114C" w:rsidRPr="00243619" w14:paraId="706C1DD5" w14:textId="77777777" w:rsidTr="00C6122B">
        <w:tc>
          <w:tcPr>
            <w:tcW w:w="10116" w:type="dxa"/>
            <w:shd w:val="clear" w:color="auto" w:fill="auto"/>
          </w:tcPr>
          <w:p w14:paraId="7E03BCBA" w14:textId="7EC174BA" w:rsidR="00A1114C" w:rsidRPr="00A1114C" w:rsidRDefault="00A1114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사용자가 시스템일 경우 상세히 명세한 활동 다이어그램</w:t>
            </w:r>
          </w:p>
        </w:tc>
      </w:tr>
      <w:tr w:rsidR="00EE1B1D" w14:paraId="02B1F320" w14:textId="77777777" w:rsidTr="00C6122B">
        <w:tc>
          <w:tcPr>
            <w:tcW w:w="10116" w:type="dxa"/>
          </w:tcPr>
          <w:p w14:paraId="5BA276BC" w14:textId="77777777" w:rsidR="00EE1B1D" w:rsidRDefault="00EE1B1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B92F00D" wp14:editId="248FA08D">
                  <wp:extent cx="1568742" cy="6956870"/>
                  <wp:effectExtent l="0" t="0" r="0" b="0"/>
                  <wp:docPr id="44" name="그림 44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68" t="4288" r="31665" b="1144"/>
                          <a:stretch/>
                        </pic:blipFill>
                        <pic:spPr bwMode="auto">
                          <a:xfrm>
                            <a:off x="0" y="0"/>
                            <a:ext cx="1645039" cy="7295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14C" w14:paraId="6E21C65C" w14:textId="77777777" w:rsidTr="00C6122B">
        <w:tc>
          <w:tcPr>
            <w:tcW w:w="10116" w:type="dxa"/>
          </w:tcPr>
          <w:p w14:paraId="0CADDBA6" w14:textId="7DEC738A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1.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시스템이 이전에 신규 직원 생성 활동 버튼이 작동된다.</w:t>
            </w:r>
          </w:p>
          <w:p w14:paraId="3DD65B38" w14:textId="0A07FAF7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2.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직원 추가 버튼을 사용자가 누른다.</w:t>
            </w:r>
          </w:p>
          <w:p w14:paraId="4C7EB59E" w14:textId="15A2D2D1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정직원과 아르바이트생 차이점을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한다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08D2C5B9" w14:textId="43F77A0B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4.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아르바이트생 과 </w:t>
            </w:r>
            <w:proofErr w:type="spellStart"/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</w:t>
            </w:r>
            <w:proofErr w:type="spellEnd"/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차이점을 사용자에게 알려준다.</w:t>
            </w:r>
          </w:p>
          <w:p w14:paraId="158A1A5B" w14:textId="6FE7AE0D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사용자는 다음 분기점에서 정직원인지 아닌지 여부를 선택하여야 한다.</w:t>
            </w:r>
          </w:p>
        </w:tc>
      </w:tr>
    </w:tbl>
    <w:p w14:paraId="480800E1" w14:textId="6C088609" w:rsidR="00A1114C" w:rsidRDefault="00A1114C" w:rsidP="000F1697">
      <w:pPr>
        <w:autoSpaceDE w:val="0"/>
        <w:autoSpaceDN w:val="0"/>
        <w:rPr>
          <w:lang w:eastAsia="ko-KR"/>
        </w:rPr>
      </w:pPr>
    </w:p>
    <w:p w14:paraId="1E0AECBA" w14:textId="77777777" w:rsidR="00A1114C" w:rsidRDefault="00A1114C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p w14:paraId="15B56C4D" w14:textId="77777777" w:rsidR="00071369" w:rsidRDefault="00071369" w:rsidP="000F1697">
      <w:pPr>
        <w:autoSpaceDE w:val="0"/>
        <w:autoSpaceDN w:val="0"/>
        <w:rPr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72"/>
        <w:gridCol w:w="9486"/>
      </w:tblGrid>
      <w:tr w:rsidR="00840D6B" w:rsidRPr="005C1A09" w14:paraId="28B81993" w14:textId="77777777" w:rsidTr="00C6122B">
        <w:trPr>
          <w:trHeight w:val="557"/>
        </w:trPr>
        <w:tc>
          <w:tcPr>
            <w:tcW w:w="772" w:type="dxa"/>
            <w:shd w:val="clear" w:color="auto" w:fill="A6A6A6" w:themeFill="background1" w:themeFillShade="A6"/>
            <w:vAlign w:val="center"/>
          </w:tcPr>
          <w:p w14:paraId="1162F9D7" w14:textId="021B6355" w:rsidR="00840D6B" w:rsidRPr="005C1A09" w:rsidRDefault="0099505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6.4</w:t>
            </w:r>
          </w:p>
        </w:tc>
        <w:tc>
          <w:tcPr>
            <w:tcW w:w="9486" w:type="dxa"/>
            <w:vAlign w:val="center"/>
          </w:tcPr>
          <w:p w14:paraId="1D177A36" w14:textId="4145F142" w:rsidR="00840D6B" w:rsidRPr="005C1A09" w:rsidRDefault="00A8594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상태</w:t>
            </w:r>
            <w:r w:rsidR="00A547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(</w:t>
            </w:r>
            <w:r w:rsidR="00840D6B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State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)</w:t>
            </w:r>
            <w:r w:rsidR="00840D6B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6B05D90B" w14:textId="77777777" w:rsidR="009F05D8" w:rsidRDefault="009F05D8">
      <w:pPr>
        <w:rPr>
          <w:lang w:eastAsia="ko-KR"/>
        </w:rPr>
      </w:pPr>
    </w:p>
    <w:tbl>
      <w:tblPr>
        <w:tblStyle w:val="TableGrid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840D6B" w:rsidRPr="00243619" w14:paraId="29D8ABDC" w14:textId="77777777" w:rsidTr="00C6122B">
        <w:tc>
          <w:tcPr>
            <w:tcW w:w="10258" w:type="dxa"/>
            <w:shd w:val="clear" w:color="auto" w:fill="D9D9D9" w:themeFill="background1" w:themeFillShade="D9"/>
          </w:tcPr>
          <w:p w14:paraId="39B9D978" w14:textId="6A1AFF6F" w:rsidR="00840D6B" w:rsidRPr="00243619" w:rsidRDefault="000562EE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관리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전체 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다이어그램 </w:t>
            </w:r>
          </w:p>
        </w:tc>
      </w:tr>
      <w:tr w:rsidR="00840D6B" w14:paraId="29D12CF3" w14:textId="77777777" w:rsidTr="00C6122B">
        <w:tc>
          <w:tcPr>
            <w:tcW w:w="10258" w:type="dxa"/>
          </w:tcPr>
          <w:p w14:paraId="7845D389" w14:textId="75962367" w:rsidR="00840D6B" w:rsidRDefault="00AE2DE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BD91ED5" wp14:editId="2AE462B8">
                  <wp:extent cx="6271369" cy="2508308"/>
                  <wp:effectExtent l="0" t="0" r="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319" cy="252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D6B" w:rsidRPr="007C1ED8" w14:paraId="621A1854" w14:textId="77777777" w:rsidTr="00C6122B">
        <w:tc>
          <w:tcPr>
            <w:tcW w:w="10258" w:type="dxa"/>
            <w:vAlign w:val="center"/>
          </w:tcPr>
          <w:p w14:paraId="58B63B9F" w14:textId="1C0B9406" w:rsidR="00840D6B" w:rsidRPr="007C1ED8" w:rsidRDefault="00840D6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 w:rsidR="00C571A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</w:p>
        </w:tc>
      </w:tr>
      <w:tr w:rsidR="00840D6B" w:rsidRPr="00B6095D" w14:paraId="0F97AA78" w14:textId="77777777" w:rsidTr="00C6122B">
        <w:tc>
          <w:tcPr>
            <w:tcW w:w="10258" w:type="dxa"/>
          </w:tcPr>
          <w:p w14:paraId="59FBD99F" w14:textId="61047DC3" w:rsidR="00840D6B" w:rsidRDefault="00BB7733" w:rsidP="00547CCA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상태 다이어그램은 </w:t>
            </w:r>
            <w:proofErr w:type="gramStart"/>
            <w:r w:rsidR="005F24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“</w:t>
            </w:r>
            <w:r w:rsidR="005F24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</w:t>
            </w:r>
            <w:proofErr w:type="gramEnd"/>
            <w:r w:rsidR="005F24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  <w:r w:rsidR="005F24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”</w:t>
            </w:r>
            <w:r w:rsidR="005F24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405CE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기능을 다이어그램으로 나타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냈다</w:t>
            </w:r>
            <w:r w:rsidR="00405CE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2D108F1E" w14:textId="54326728" w:rsidR="0048046D" w:rsidRDefault="00384CDB" w:rsidP="0048046D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주문대기를 기점으로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수락,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완료,취소</w:t>
            </w:r>
            <w:proofErr w:type="gram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,삭제,변경)을 수행한다.</w:t>
            </w:r>
          </w:p>
          <w:p w14:paraId="35F83F0D" w14:textId="1A944CF1" w:rsidR="00405CE4" w:rsidRPr="00B6095D" w:rsidRDefault="008111C2" w:rsidP="0048046D">
            <w:pPr>
              <w:pStyle w:val="ListParagraph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관리의 경우 시작점에서 프로그램이 시작된다고 가정하에 작동된다. </w:t>
            </w:r>
          </w:p>
        </w:tc>
      </w:tr>
    </w:tbl>
    <w:p w14:paraId="7BA6EEE7" w14:textId="77777777" w:rsidR="00CB12FA" w:rsidRDefault="00CB12F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8111C2" w:rsidRPr="00243619" w14:paraId="4FDF074C" w14:textId="77777777" w:rsidTr="00DB3139">
        <w:tc>
          <w:tcPr>
            <w:tcW w:w="10116" w:type="dxa"/>
            <w:shd w:val="clear" w:color="auto" w:fill="D9D9D9" w:themeFill="background1" w:themeFillShade="D9"/>
          </w:tcPr>
          <w:p w14:paraId="14D52452" w14:textId="01B344DC" w:rsidR="008111C2" w:rsidRPr="00243619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수락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8111C2" w14:paraId="26DF4BCF" w14:textId="77777777" w:rsidTr="00DB3139">
        <w:tc>
          <w:tcPr>
            <w:tcW w:w="10116" w:type="dxa"/>
          </w:tcPr>
          <w:p w14:paraId="3A27E093" w14:textId="77777777" w:rsidR="008111C2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7775FF2" wp14:editId="1EE55883">
                  <wp:extent cx="4285696" cy="2052536"/>
                  <wp:effectExtent l="0" t="0" r="0" b="508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797" b="54255"/>
                          <a:stretch/>
                        </pic:blipFill>
                        <pic:spPr bwMode="auto">
                          <a:xfrm>
                            <a:off x="0" y="0"/>
                            <a:ext cx="4338075" cy="2077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C2" w:rsidRPr="007C1ED8" w14:paraId="4E53DF23" w14:textId="77777777" w:rsidTr="00DB3139">
        <w:tc>
          <w:tcPr>
            <w:tcW w:w="10116" w:type="dxa"/>
            <w:vAlign w:val="center"/>
          </w:tcPr>
          <w:p w14:paraId="5F6C06F5" w14:textId="1C1987BE" w:rsidR="008111C2" w:rsidRPr="007C1ED8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75D4B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수락)</w:t>
            </w:r>
          </w:p>
        </w:tc>
      </w:tr>
      <w:tr w:rsidR="008111C2" w:rsidRPr="00B6095D" w14:paraId="7446B414" w14:textId="77777777" w:rsidTr="00DB3139">
        <w:tc>
          <w:tcPr>
            <w:tcW w:w="10116" w:type="dxa"/>
          </w:tcPr>
          <w:p w14:paraId="71125222" w14:textId="04598A5E" w:rsidR="008111C2" w:rsidRDefault="00542CFD" w:rsidP="004C20B3">
            <w:pPr>
              <w:pStyle w:val="ListParagraph"/>
              <w:numPr>
                <w:ilvl w:val="0"/>
                <w:numId w:val="32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 시작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후 주문대기 상태에서 &lt;</w:t>
            </w:r>
            <w:r w:rsidRPr="001141D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입력&gt;</w:t>
            </w:r>
            <w:r w:rsidRPr="001141D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수락 대기로 이동한다.</w:t>
            </w:r>
          </w:p>
          <w:p w14:paraId="7A3D6592" w14:textId="35DFC097" w:rsidR="006D4339" w:rsidRDefault="006D4339" w:rsidP="004C20B3">
            <w:pPr>
              <w:pStyle w:val="ListParagraph"/>
              <w:numPr>
                <w:ilvl w:val="1"/>
                <w:numId w:val="32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수락 대기에서 </w:t>
            </w:r>
            <w:proofErr w:type="gram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확인</w:t>
            </w:r>
            <w:proofErr w:type="gram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버튼을 클릭하면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수락으로 이동한다.</w:t>
            </w:r>
          </w:p>
          <w:p w14:paraId="519C9853" w14:textId="547531E1" w:rsidR="00725732" w:rsidRDefault="00402457" w:rsidP="004C20B3">
            <w:pPr>
              <w:pStyle w:val="ListParagraph"/>
              <w:numPr>
                <w:ilvl w:val="2"/>
                <w:numId w:val="32"/>
              </w:numPr>
              <w:autoSpaceDE w:val="0"/>
              <w:autoSpaceDN w:val="0"/>
              <w:ind w:leftChars="200" w:left="88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024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수락 </w:t>
            </w:r>
            <w:r w:rsidR="00343105" w:rsidRPr="004024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수락에서</w:t>
            </w:r>
            <w:r w:rsidRPr="004024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수락 출력&gt;&gt; 이벤트를 수행하고 주문 대기로 돌아간다.</w:t>
            </w:r>
          </w:p>
          <w:p w14:paraId="446BBD37" w14:textId="2478FB00" w:rsidR="00773EC6" w:rsidRPr="00402457" w:rsidRDefault="006D4339" w:rsidP="004C20B3">
            <w:pPr>
              <w:pStyle w:val="ListParagraph"/>
              <w:numPr>
                <w:ilvl w:val="1"/>
                <w:numId w:val="32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수락대기에서 &lt;취소 버튼 클릭&gt;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다시 주문대기로 이동한다.</w:t>
            </w:r>
          </w:p>
        </w:tc>
      </w:tr>
    </w:tbl>
    <w:p w14:paraId="4CBBC25E" w14:textId="660C78FE" w:rsidR="008111C2" w:rsidRDefault="008111C2" w:rsidP="000F1697">
      <w:pPr>
        <w:autoSpaceDE w:val="0"/>
        <w:autoSpaceDN w:val="0"/>
        <w:rPr>
          <w:lang w:eastAsia="ko-KR"/>
        </w:rPr>
      </w:pPr>
    </w:p>
    <w:tbl>
      <w:tblPr>
        <w:tblStyle w:val="TableGrid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1D5E2C" w:rsidRPr="00243619" w14:paraId="58AC6C2C" w14:textId="77777777" w:rsidTr="00DB3139">
        <w:tc>
          <w:tcPr>
            <w:tcW w:w="10116" w:type="dxa"/>
            <w:shd w:val="clear" w:color="auto" w:fill="D9D9D9" w:themeFill="background1" w:themeFillShade="D9"/>
          </w:tcPr>
          <w:p w14:paraId="3F3E6B70" w14:textId="5141D31F" w:rsidR="001D5E2C" w:rsidRPr="00243619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완료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1D5E2C" w14:paraId="533C0808" w14:textId="77777777" w:rsidTr="00DB3139">
        <w:tc>
          <w:tcPr>
            <w:tcW w:w="10116" w:type="dxa"/>
          </w:tcPr>
          <w:p w14:paraId="69BEAE92" w14:textId="77777777" w:rsidR="001D5E2C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09C181A" wp14:editId="709B52F2">
                  <wp:extent cx="3026630" cy="2081719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379" r="68238"/>
                          <a:stretch/>
                        </pic:blipFill>
                        <pic:spPr bwMode="auto">
                          <a:xfrm>
                            <a:off x="0" y="0"/>
                            <a:ext cx="3062984" cy="2106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E2C" w:rsidRPr="007C1ED8" w14:paraId="28979AC0" w14:textId="77777777" w:rsidTr="00DB3139">
        <w:tc>
          <w:tcPr>
            <w:tcW w:w="10116" w:type="dxa"/>
            <w:vAlign w:val="center"/>
          </w:tcPr>
          <w:p w14:paraId="410CF173" w14:textId="0F60796F" w:rsidR="001D5E2C" w:rsidRPr="007C1ED8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75D4B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완료)</w:t>
            </w:r>
          </w:p>
        </w:tc>
      </w:tr>
      <w:tr w:rsidR="001D5E2C" w:rsidRPr="00B6095D" w14:paraId="01554DF3" w14:textId="77777777" w:rsidTr="00DB3139">
        <w:tc>
          <w:tcPr>
            <w:tcW w:w="10116" w:type="dxa"/>
          </w:tcPr>
          <w:p w14:paraId="6B147F6D" w14:textId="1B8279CF" w:rsidR="007B35B2" w:rsidRDefault="00775D4B" w:rsidP="004C20B3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proofErr w:type="gramStart"/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조리</w:t>
            </w:r>
            <w:proofErr w:type="gramEnd"/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완료 입력 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&gt;&gt;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입력되면 주문 완료로 이동한다.</w:t>
            </w:r>
          </w:p>
          <w:p w14:paraId="6816C153" w14:textId="43C43DB9" w:rsidR="0005537C" w:rsidRDefault="007B35B2" w:rsidP="004C20B3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gramStart"/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완료</w:t>
            </w:r>
            <w:proofErr w:type="gramEnd"/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버튼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클릭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입력되면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완료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처리로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2E1BF366" w14:textId="7964B490" w:rsidR="00564603" w:rsidRPr="0005537C" w:rsidRDefault="0005537C" w:rsidP="004C20B3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완료 </w:t>
            </w:r>
            <w:r w:rsidR="00343105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처리</w:t>
            </w:r>
            <w:r w:rsidR="003431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에서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대기로 이동한다.</w:t>
            </w:r>
          </w:p>
        </w:tc>
      </w:tr>
    </w:tbl>
    <w:p w14:paraId="568D6505" w14:textId="6FD28DA6" w:rsidR="00CB12FA" w:rsidRDefault="00CB12FA" w:rsidP="000F1697">
      <w:pPr>
        <w:autoSpaceDE w:val="0"/>
        <w:autoSpaceDN w:val="0"/>
        <w:rPr>
          <w:lang w:eastAsia="ko-KR"/>
        </w:rPr>
      </w:pPr>
    </w:p>
    <w:p w14:paraId="5EE2DE21" w14:textId="77777777" w:rsidR="00CB12FA" w:rsidRDefault="00CB12FA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1D5E2C" w:rsidRPr="00243619" w14:paraId="4DB5C2B5" w14:textId="77777777" w:rsidTr="00A57A8E">
        <w:tc>
          <w:tcPr>
            <w:tcW w:w="10258" w:type="dxa"/>
            <w:shd w:val="clear" w:color="auto" w:fill="D9D9D9" w:themeFill="background1" w:themeFillShade="D9"/>
          </w:tcPr>
          <w:p w14:paraId="516FEBCC" w14:textId="218221CD" w:rsidR="001D5E2C" w:rsidRPr="00243619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취소 및 변경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1D5E2C" w14:paraId="5871CCB1" w14:textId="77777777" w:rsidTr="00A57A8E">
        <w:tc>
          <w:tcPr>
            <w:tcW w:w="10258" w:type="dxa"/>
          </w:tcPr>
          <w:p w14:paraId="50FB6C2D" w14:textId="77777777" w:rsidR="001D5E2C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1A1D91C" wp14:editId="40F648B0">
                  <wp:extent cx="6308906" cy="3506598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93" t="1869" r="-759" b="23947"/>
                          <a:stretch/>
                        </pic:blipFill>
                        <pic:spPr bwMode="auto">
                          <a:xfrm>
                            <a:off x="0" y="0"/>
                            <a:ext cx="6538438" cy="3634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29E" w14:paraId="4CC66709" w14:textId="77777777" w:rsidTr="00A57A8E">
        <w:tc>
          <w:tcPr>
            <w:tcW w:w="10258" w:type="dxa"/>
          </w:tcPr>
          <w:p w14:paraId="6FCAA91B" w14:textId="2611F428" w:rsidR="0081029E" w:rsidRDefault="00BC21A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취소 대기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,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주문 수정 대기)</w:t>
            </w:r>
          </w:p>
        </w:tc>
      </w:tr>
      <w:tr w:rsidR="0081029E" w14:paraId="53F3FFE3" w14:textId="77777777" w:rsidTr="00A57A8E">
        <w:tc>
          <w:tcPr>
            <w:tcW w:w="10258" w:type="dxa"/>
          </w:tcPr>
          <w:p w14:paraId="6871BE08" w14:textId="6881C30F" w:rsidR="004727DA" w:rsidRDefault="00DA1036" w:rsidP="004C20B3">
            <w:pPr>
              <w:pStyle w:val="ListParagraph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대기 상태에서 </w:t>
            </w:r>
            <w:proofErr w:type="gram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</w:t>
            </w:r>
            <w:proofErr w:type="gram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출력, 버튼&gt;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발생하면 주문 선택으로 이동한다.</w:t>
            </w:r>
          </w:p>
          <w:p w14:paraId="475CD8F9" w14:textId="0A887259" w:rsidR="00DD073C" w:rsidRPr="00A84C9D" w:rsidRDefault="004727DA" w:rsidP="004C20B3">
            <w:pPr>
              <w:pStyle w:val="ListParagraph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선택에서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proofErr w:type="gramEnd"/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56BC229B" w14:textId="77777777" w:rsidR="00A84C9D" w:rsidRPr="00DD073C" w:rsidRDefault="00A84C9D" w:rsidP="00A84C9D">
            <w:pPr>
              <w:pStyle w:val="ListParagraph"/>
              <w:autoSpaceDE w:val="0"/>
              <w:autoSpaceDN w:val="0"/>
              <w:ind w:leftChars="0" w:left="64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  <w:p w14:paraId="7DB86B26" w14:textId="012EE16E" w:rsidR="00DD073C" w:rsidRPr="00542464" w:rsidRDefault="00DD073C" w:rsidP="004C20B3">
            <w:pPr>
              <w:pStyle w:val="ListParagraph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선택에서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proofErr w:type="gramEnd"/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6E8424A5" w14:textId="5E7ECB72" w:rsidR="00DE542D" w:rsidRDefault="00DE542D" w:rsidP="004C20B3">
            <w:pPr>
              <w:pStyle w:val="ListParagraph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대기에서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&lt;&lt;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확인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삭제로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하고,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4246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대기로 이동한다</w:t>
            </w:r>
          </w:p>
          <w:p w14:paraId="6FC8B80C" w14:textId="37693313" w:rsidR="00542464" w:rsidRDefault="00542464" w:rsidP="004C20B3">
            <w:pPr>
              <w:pStyle w:val="ListParagraph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대기에서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proofErr w:type="gramEnd"/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선택으로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1789C1D7" w14:textId="77777777" w:rsidR="00A84C9D" w:rsidRPr="00DE542D" w:rsidRDefault="00A84C9D" w:rsidP="00A84C9D">
            <w:pPr>
              <w:pStyle w:val="ListParagraph"/>
              <w:autoSpaceDE w:val="0"/>
              <w:autoSpaceDN w:val="0"/>
              <w:ind w:leftChars="0" w:left="64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  <w:p w14:paraId="5C08A38E" w14:textId="7B9F8A9E" w:rsidR="00DE542D" w:rsidRDefault="00542464" w:rsidP="004C20B3">
            <w:pPr>
              <w:pStyle w:val="ListParagraph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선택에서 이후 </w:t>
            </w:r>
            <w:proofErr w:type="gram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</w:t>
            </w:r>
            <w:proofErr w:type="gram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변경 선택&gt;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수정 대기로 이동한다.</w:t>
            </w:r>
          </w:p>
          <w:p w14:paraId="60D5EB1E" w14:textId="09A9B5DE" w:rsidR="002A4723" w:rsidRDefault="002A4723" w:rsidP="004C20B3">
            <w:pPr>
              <w:pStyle w:val="ListParagraph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수정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상태에서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</w:t>
            </w:r>
            <w:proofErr w:type="gramEnd"/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정보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하고 문 대기 상태로 이동한다.</w:t>
            </w:r>
          </w:p>
          <w:p w14:paraId="26F65A54" w14:textId="4F348EA6" w:rsidR="0081029E" w:rsidRPr="002A4723" w:rsidRDefault="00DA1036" w:rsidP="004C20B3">
            <w:pPr>
              <w:pStyle w:val="ListParagraph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수정 대기 상태에서 </w:t>
            </w:r>
            <w:proofErr w:type="gramStart"/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취소</w:t>
            </w:r>
            <w:proofErr w:type="gramEnd"/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&gt;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선택으로 이동하여 주문 대기로 이동한다.</w:t>
            </w:r>
          </w:p>
        </w:tc>
      </w:tr>
    </w:tbl>
    <w:p w14:paraId="03E8B7AF" w14:textId="77777777" w:rsidR="006606C7" w:rsidRDefault="006606C7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6606C7" w:rsidRPr="00243619" w14:paraId="6E4B2CD7" w14:textId="77777777" w:rsidTr="00A57A8E">
        <w:tc>
          <w:tcPr>
            <w:tcW w:w="10258" w:type="dxa"/>
            <w:shd w:val="clear" w:color="auto" w:fill="D9D9D9" w:themeFill="background1" w:themeFillShade="D9"/>
          </w:tcPr>
          <w:p w14:paraId="573A2FDE" w14:textId="77777777" w:rsidR="006606C7" w:rsidRPr="00243619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관리 다이어그램 </w:t>
            </w:r>
          </w:p>
        </w:tc>
      </w:tr>
      <w:tr w:rsidR="006606C7" w14:paraId="1A9D0BCD" w14:textId="77777777" w:rsidTr="00A57A8E">
        <w:tc>
          <w:tcPr>
            <w:tcW w:w="10258" w:type="dxa"/>
          </w:tcPr>
          <w:p w14:paraId="55042219" w14:textId="77777777" w:rsidR="006606C7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21B313D" wp14:editId="291052B8">
                  <wp:extent cx="3237875" cy="4901383"/>
                  <wp:effectExtent l="0" t="0" r="63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92" t="-76" r="49751" b="-58"/>
                          <a:stretch/>
                        </pic:blipFill>
                        <pic:spPr bwMode="auto">
                          <a:xfrm>
                            <a:off x="0" y="0"/>
                            <a:ext cx="3393209" cy="5136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6C7" w:rsidRPr="007C1ED8" w14:paraId="77CCD7DE" w14:textId="77777777" w:rsidTr="00A57A8E">
        <w:tc>
          <w:tcPr>
            <w:tcW w:w="10258" w:type="dxa"/>
            <w:vAlign w:val="center"/>
          </w:tcPr>
          <w:p w14:paraId="15DA6E79" w14:textId="29274E82" w:rsidR="006606C7" w:rsidRPr="007C1ED8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대기)</w:t>
            </w:r>
          </w:p>
        </w:tc>
      </w:tr>
      <w:tr w:rsidR="006606C7" w:rsidRPr="00B6095D" w14:paraId="2E0BB493" w14:textId="77777777" w:rsidTr="00A57A8E">
        <w:tc>
          <w:tcPr>
            <w:tcW w:w="10258" w:type="dxa"/>
          </w:tcPr>
          <w:p w14:paraId="1DDD627B" w14:textId="268AC23E" w:rsidR="004F1761" w:rsidRDefault="00CC1435" w:rsidP="004C20B3">
            <w:pPr>
              <w:pStyle w:val="ListParagraph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시작점에서</w:t>
            </w:r>
            <w:r w:rsidRPr="004F17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프로그램이 시작된다.</w:t>
            </w:r>
          </w:p>
          <w:p w14:paraId="2546CD31" w14:textId="6F095780" w:rsidR="004F1761" w:rsidRDefault="004F1761" w:rsidP="004C20B3">
            <w:pPr>
              <w:pStyle w:val="ListParagraph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proofErr w:type="gramStart"/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proofErr w:type="gramEnd"/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대기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버튼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선택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39A51466" w14:textId="2C35331C" w:rsidR="00A81466" w:rsidRDefault="004F1761" w:rsidP="004C20B3">
            <w:pPr>
              <w:pStyle w:val="ListParagraph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대기에서 각 입력 상황별로 작동한다.</w:t>
            </w:r>
          </w:p>
          <w:p w14:paraId="7D36FC84" w14:textId="40E79561" w:rsidR="009A5E49" w:rsidRDefault="007228C3" w:rsidP="004C20B3">
            <w:pPr>
              <w:pStyle w:val="ListParagraph"/>
              <w:numPr>
                <w:ilvl w:val="1"/>
                <w:numId w:val="34"/>
              </w:numPr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모든 기능 수행 후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&lt;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</w:t>
            </w:r>
            <w:proofErr w:type="gramEnd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대기 정지 선택&gt;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발생하면 모듈 종료로 이동한다.</w:t>
            </w:r>
          </w:p>
          <w:p w14:paraId="6060E687" w14:textId="77777777" w:rsidR="00A81466" w:rsidRDefault="00A37585" w:rsidP="00A81466">
            <w:pPr>
              <w:pStyle w:val="ListParagraph"/>
              <w:autoSpaceDE w:val="0"/>
              <w:autoSpaceDN w:val="0"/>
              <w:ind w:leftChars="0" w:left="834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ins w:id="3" w:author="{C41C5D06-77AD-410B-8B24-57274021B1CC}" w:date="2022-06-11T19:17:00Z">
              <w:r>
                <w:rPr>
                  <w:rFonts w:ascii="맑은 고딕" w:eastAsia="맑은 고딕" w:hAnsi="맑은 고딕" w:hint="eastAsia"/>
                  <w:color w:val="000000" w:themeColor="text1"/>
                  <w:sz w:val="20"/>
                  <w:szCs w:val="20"/>
                  <w:lang w:eastAsia="ko-KR"/>
                </w:rPr>
                <w:t xml:space="preserve"> </w:t>
              </w:r>
            </w:ins>
          </w:p>
          <w:p w14:paraId="3014EE6E" w14:textId="2077E419" w:rsidR="006606C7" w:rsidRPr="007228C3" w:rsidRDefault="007228C3" w:rsidP="004C20B3">
            <w:pPr>
              <w:pStyle w:val="ListParagraph"/>
              <w:numPr>
                <w:ilvl w:val="1"/>
                <w:numId w:val="34"/>
              </w:numPr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종료점에서 프로그램이 종료된다.</w:t>
            </w:r>
          </w:p>
        </w:tc>
      </w:tr>
    </w:tbl>
    <w:p w14:paraId="4A517408" w14:textId="4D76779A" w:rsidR="001F5A28" w:rsidRDefault="001F5A28">
      <w:pPr>
        <w:rPr>
          <w:lang w:eastAsia="ko-KR"/>
        </w:rPr>
      </w:pPr>
    </w:p>
    <w:p w14:paraId="54D728EF" w14:textId="77777777" w:rsidR="001F5A28" w:rsidRDefault="001F5A28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TableGrid"/>
        <w:tblW w:w="10541" w:type="dxa"/>
        <w:tblInd w:w="-5" w:type="dxa"/>
        <w:tblLook w:val="04A0" w:firstRow="1" w:lastRow="0" w:firstColumn="1" w:lastColumn="0" w:noHBand="0" w:noVBand="1"/>
      </w:tblPr>
      <w:tblGrid>
        <w:gridCol w:w="710"/>
        <w:gridCol w:w="9831"/>
      </w:tblGrid>
      <w:tr w:rsidR="00930DA2" w14:paraId="06B86266" w14:textId="77777777" w:rsidTr="00A54741">
        <w:trPr>
          <w:trHeight w:val="557"/>
        </w:trPr>
        <w:tc>
          <w:tcPr>
            <w:tcW w:w="710" w:type="dxa"/>
            <w:shd w:val="clear" w:color="auto" w:fill="808080" w:themeFill="background1" w:themeFillShade="80"/>
            <w:vAlign w:val="center"/>
          </w:tcPr>
          <w:p w14:paraId="0132D072" w14:textId="00A2908D" w:rsidR="00930DA2" w:rsidRPr="005C1A09" w:rsidRDefault="00930DA2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</w:t>
            </w:r>
          </w:p>
        </w:tc>
        <w:tc>
          <w:tcPr>
            <w:tcW w:w="9831" w:type="dxa"/>
            <w:vAlign w:val="center"/>
          </w:tcPr>
          <w:p w14:paraId="15736362" w14:textId="0D424F28" w:rsidR="00930DA2" w:rsidRPr="005C1A09" w:rsidRDefault="00930DA2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환경</w:t>
            </w:r>
          </w:p>
        </w:tc>
      </w:tr>
    </w:tbl>
    <w:p w14:paraId="6AA3A015" w14:textId="77777777" w:rsidR="00930DA2" w:rsidRDefault="00930DA2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30DA2" w14:paraId="0F91EE2D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2413097" w14:textId="0598700D" w:rsidR="00930DA2" w:rsidRPr="005C1A09" w:rsidRDefault="00930DA2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7.1</w:t>
            </w:r>
          </w:p>
        </w:tc>
        <w:tc>
          <w:tcPr>
            <w:tcW w:w="9554" w:type="dxa"/>
            <w:vAlign w:val="center"/>
          </w:tcPr>
          <w:p w14:paraId="39F1E2AE" w14:textId="3DBFD783" w:rsidR="00930DA2" w:rsidRPr="005C1A09" w:rsidRDefault="004A276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도구</w:t>
            </w:r>
          </w:p>
        </w:tc>
      </w:tr>
    </w:tbl>
    <w:p w14:paraId="06848CFD" w14:textId="3FF7376B" w:rsidR="00547105" w:rsidRDefault="00547105" w:rsidP="00547105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417"/>
        <w:gridCol w:w="2552"/>
        <w:gridCol w:w="6208"/>
      </w:tblGrid>
      <w:tr w:rsidR="006416CA" w14:paraId="1FCB10FB" w14:textId="77777777" w:rsidTr="00DA0B93">
        <w:tc>
          <w:tcPr>
            <w:tcW w:w="3969" w:type="dxa"/>
            <w:gridSpan w:val="2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9453DE1" w14:textId="77777777" w:rsidR="006416CA" w:rsidRPr="00DA0B93" w:rsidRDefault="006416CA" w:rsidP="00DA0B93">
            <w:pPr>
              <w:autoSpaceDE w:val="0"/>
              <w:autoSpaceDN w:val="0"/>
              <w:spacing w:line="360" w:lineRule="exact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</w:p>
        </w:tc>
        <w:tc>
          <w:tcPr>
            <w:tcW w:w="6208" w:type="dxa"/>
            <w:shd w:val="clear" w:color="auto" w:fill="D9D9D9" w:themeFill="background1" w:themeFillShade="D9"/>
          </w:tcPr>
          <w:p w14:paraId="5063CD62" w14:textId="158AEE8F" w:rsidR="006416CA" w:rsidRPr="00DA0B93" w:rsidRDefault="00535036" w:rsidP="00DA0B93">
            <w:pPr>
              <w:autoSpaceDE w:val="0"/>
              <w:autoSpaceDN w:val="0"/>
              <w:spacing w:line="360" w:lineRule="exact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도구 및 테스트 담당</w:t>
            </w:r>
          </w:p>
        </w:tc>
      </w:tr>
      <w:tr w:rsidR="001D5ADF" w14:paraId="30CABD63" w14:textId="77777777" w:rsidTr="00DA0B93">
        <w:tc>
          <w:tcPr>
            <w:tcW w:w="1417" w:type="dxa"/>
            <w:vMerge w:val="restart"/>
            <w:shd w:val="clear" w:color="auto" w:fill="D9D9D9" w:themeFill="background1" w:themeFillShade="D9"/>
            <w:vAlign w:val="center"/>
          </w:tcPr>
          <w:p w14:paraId="0988C5E7" w14:textId="5584C976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I</w:t>
            </w:r>
            <w:r w:rsidRPr="00DA0B93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>DE</w:t>
            </w:r>
          </w:p>
        </w:tc>
        <w:tc>
          <w:tcPr>
            <w:tcW w:w="2552" w:type="dxa"/>
          </w:tcPr>
          <w:p w14:paraId="5F1CEFF4" w14:textId="6DC54DFB" w:rsidR="001D5ADF" w:rsidRDefault="001D5ADF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471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6208" w:type="dxa"/>
          </w:tcPr>
          <w:p w14:paraId="742E56F4" w14:textId="4C872FD2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</w:tr>
      <w:tr w:rsidR="001D5ADF" w14:paraId="312631CC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02E3F0B" w14:textId="77777777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</w:p>
        </w:tc>
        <w:tc>
          <w:tcPr>
            <w:tcW w:w="2552" w:type="dxa"/>
          </w:tcPr>
          <w:p w14:paraId="79355B6A" w14:textId="22A590F1" w:rsidR="001D5ADF" w:rsidRPr="00547105" w:rsidRDefault="001D5ADF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471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6208" w:type="dxa"/>
          </w:tcPr>
          <w:p w14:paraId="0F00EA38" w14:textId="4E24A3DB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</w:tr>
      <w:tr w:rsidR="001D5ADF" w14:paraId="145A7037" w14:textId="77777777" w:rsidTr="00DA0B93">
        <w:tc>
          <w:tcPr>
            <w:tcW w:w="1417" w:type="dxa"/>
            <w:vMerge w:val="restart"/>
            <w:shd w:val="clear" w:color="auto" w:fill="D9D9D9" w:themeFill="background1" w:themeFillShade="D9"/>
            <w:vAlign w:val="center"/>
          </w:tcPr>
          <w:p w14:paraId="6CD0446C" w14:textId="23D5132D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O</w:t>
            </w:r>
            <w:r w:rsidRPr="00DA0B93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 xml:space="preserve">S </w:t>
            </w: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환경</w:t>
            </w:r>
          </w:p>
        </w:tc>
        <w:tc>
          <w:tcPr>
            <w:tcW w:w="2552" w:type="dxa"/>
          </w:tcPr>
          <w:p w14:paraId="0CDDCBB0" w14:textId="5A3D709E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</w:tc>
        <w:tc>
          <w:tcPr>
            <w:tcW w:w="6208" w:type="dxa"/>
          </w:tcPr>
          <w:p w14:paraId="33DBDA82" w14:textId="00279D16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</w:tr>
      <w:tr w:rsidR="001D5ADF" w14:paraId="3CA73304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93C43B2" w14:textId="77777777" w:rsidR="001D5ADF" w:rsidRDefault="001D5ADF" w:rsidP="0054710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552" w:type="dxa"/>
          </w:tcPr>
          <w:p w14:paraId="57FDD76F" w14:textId="5C6C73DD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</w:tc>
        <w:tc>
          <w:tcPr>
            <w:tcW w:w="6208" w:type="dxa"/>
          </w:tcPr>
          <w:p w14:paraId="403E9A03" w14:textId="146A3054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</w:tr>
      <w:tr w:rsidR="001D5ADF" w14:paraId="02A04108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1201739" w14:textId="77777777" w:rsidR="001D5ADF" w:rsidRDefault="001D5ADF" w:rsidP="0054710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552" w:type="dxa"/>
          </w:tcPr>
          <w:p w14:paraId="3727B67B" w14:textId="6307B322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</w:tc>
        <w:tc>
          <w:tcPr>
            <w:tcW w:w="6208" w:type="dxa"/>
          </w:tcPr>
          <w:p w14:paraId="09905F2F" w14:textId="7EB434A8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</w:tr>
    </w:tbl>
    <w:p w14:paraId="04ECF506" w14:textId="77777777" w:rsidR="00547105" w:rsidRDefault="00547105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89AA8C" w14:textId="77777777" w:rsidR="00FD5734" w:rsidRDefault="00FD5734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1FB5FCC" w14:textId="77777777" w:rsidR="00FD5734" w:rsidRDefault="00FD5734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345EF" w14:paraId="0D604EAC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7A84E1C" w14:textId="1E878045" w:rsidR="009345EF" w:rsidRPr="005C1A09" w:rsidRDefault="00927F0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7.2</w:t>
            </w:r>
          </w:p>
        </w:tc>
        <w:tc>
          <w:tcPr>
            <w:tcW w:w="9554" w:type="dxa"/>
            <w:vAlign w:val="center"/>
          </w:tcPr>
          <w:p w14:paraId="7EC958CB" w14:textId="64878761" w:rsidR="009345EF" w:rsidRPr="005C1A09" w:rsidRDefault="00927F0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회의</w:t>
            </w:r>
          </w:p>
        </w:tc>
      </w:tr>
    </w:tbl>
    <w:p w14:paraId="42B6D7C1" w14:textId="77777777" w:rsidR="009345EF" w:rsidRDefault="009345E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76" w:type="dxa"/>
        <w:tblInd w:w="210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5138"/>
        <w:gridCol w:w="5138"/>
      </w:tblGrid>
      <w:tr w:rsidR="002E4588" w14:paraId="4EB7BAE2" w14:textId="77777777" w:rsidTr="0015144F">
        <w:trPr>
          <w:trHeight w:val="397"/>
        </w:trPr>
        <w:tc>
          <w:tcPr>
            <w:tcW w:w="5138" w:type="dxa"/>
            <w:shd w:val="clear" w:color="auto" w:fill="D9D9D9" w:themeFill="background1" w:themeFillShade="D9"/>
            <w:vAlign w:val="center"/>
          </w:tcPr>
          <w:p w14:paraId="6636CA18" w14:textId="77777777" w:rsidR="002E4588" w:rsidRPr="00D80C9D" w:rsidRDefault="002E4588" w:rsidP="00D80C9D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80C9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대면 회의</w:t>
            </w:r>
          </w:p>
        </w:tc>
        <w:tc>
          <w:tcPr>
            <w:tcW w:w="5138" w:type="dxa"/>
            <w:shd w:val="clear" w:color="auto" w:fill="D9D9D9" w:themeFill="background1" w:themeFillShade="D9"/>
            <w:vAlign w:val="center"/>
          </w:tcPr>
          <w:p w14:paraId="5EF3EC29" w14:textId="77777777" w:rsidR="002E4588" w:rsidRPr="00D80C9D" w:rsidRDefault="002E4588" w:rsidP="00D80C9D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proofErr w:type="spellStart"/>
            <w:r w:rsidRPr="00D80C9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비대면</w:t>
            </w:r>
            <w:proofErr w:type="spellEnd"/>
            <w:r w:rsidRPr="00D80C9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 xml:space="preserve"> 회의</w:t>
            </w:r>
          </w:p>
        </w:tc>
      </w:tr>
      <w:tr w:rsidR="002E4588" w14:paraId="6D614868" w14:textId="77777777" w:rsidTr="0015144F">
        <w:trPr>
          <w:trHeight w:val="397"/>
        </w:trPr>
        <w:tc>
          <w:tcPr>
            <w:tcW w:w="5138" w:type="dxa"/>
            <w:shd w:val="clear" w:color="auto" w:fill="auto"/>
            <w:vAlign w:val="center"/>
          </w:tcPr>
          <w:p w14:paraId="45D0891B" w14:textId="6B64B37F" w:rsidR="002E4588" w:rsidRDefault="002E4588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동의대학교 정보공학관</w:t>
            </w:r>
          </w:p>
        </w:tc>
        <w:tc>
          <w:tcPr>
            <w:tcW w:w="5138" w:type="dxa"/>
            <w:shd w:val="clear" w:color="auto" w:fill="auto"/>
            <w:vAlign w:val="center"/>
          </w:tcPr>
          <w:p w14:paraId="6C289ECE" w14:textId="355FCA39" w:rsidR="002E4588" w:rsidRDefault="002E4588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D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iscord</w:t>
            </w:r>
          </w:p>
        </w:tc>
      </w:tr>
      <w:tr w:rsidR="002E4588" w14:paraId="293361C1" w14:textId="77777777" w:rsidTr="0015144F">
        <w:trPr>
          <w:trHeight w:val="408"/>
        </w:trPr>
        <w:tc>
          <w:tcPr>
            <w:tcW w:w="5138" w:type="dxa"/>
            <w:vAlign w:val="center"/>
          </w:tcPr>
          <w:p w14:paraId="79894FB5" w14:textId="0B3697A9" w:rsidR="002E4588" w:rsidRPr="00F84881" w:rsidRDefault="00F84881" w:rsidP="00F84881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84881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2558204" wp14:editId="62E1ED4B">
                  <wp:extent cx="2659380" cy="1996440"/>
                  <wp:effectExtent l="0" t="0" r="762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54130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8" w:type="dxa"/>
            <w:vAlign w:val="center"/>
          </w:tcPr>
          <w:p w14:paraId="23C3CA44" w14:textId="77777777" w:rsidR="002E4588" w:rsidRDefault="002E4588" w:rsidP="00C5184F">
            <w:pPr>
              <w:autoSpaceDE w:val="0"/>
              <w:autoSpaceDN w:val="0"/>
              <w:ind w:left="141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B253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709ED51D" wp14:editId="1862B40C">
                  <wp:extent cx="2299648" cy="1765801"/>
                  <wp:effectExtent l="0" t="0" r="5715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65577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119" cy="1775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DB262" w14:textId="33ED6D46" w:rsidR="00593A43" w:rsidRDefault="00593A43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811604E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E12B3A5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A76992F" w14:textId="290238A3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55439B28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246"/>
      </w:tblGrid>
      <w:tr w:rsidR="009840B1" w14:paraId="0FCFC817" w14:textId="77777777" w:rsidTr="00590BFD">
        <w:trPr>
          <w:trHeight w:val="20"/>
        </w:trPr>
        <w:tc>
          <w:tcPr>
            <w:tcW w:w="10246" w:type="dxa"/>
            <w:shd w:val="clear" w:color="auto" w:fill="D9D9D9" w:themeFill="background1" w:themeFillShade="D9"/>
          </w:tcPr>
          <w:p w14:paraId="663EBC6E" w14:textId="7C6E5898" w:rsidR="009840B1" w:rsidRPr="009840B1" w:rsidRDefault="009840B1" w:rsidP="00590BFD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90BF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회의록 작성</w:t>
            </w:r>
          </w:p>
        </w:tc>
      </w:tr>
      <w:tr w:rsidR="009840B1" w14:paraId="61CF4DF5" w14:textId="77777777" w:rsidTr="00A579E0">
        <w:tc>
          <w:tcPr>
            <w:tcW w:w="10246" w:type="dxa"/>
          </w:tcPr>
          <w:p w14:paraId="313BE50F" w14:textId="7C3E71D6" w:rsidR="009840B1" w:rsidRDefault="00A579E0" w:rsidP="009840B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579E0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2A21D3A" wp14:editId="04E4DC2D">
                  <wp:extent cx="5647325" cy="8381446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782" cy="840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FB07E" w14:textId="3AB7E895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0969CA" w:rsidRPr="005C1A09" w14:paraId="1D21C1B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5FD85B3E" w14:textId="37B5A9DD" w:rsidR="000969CA" w:rsidRPr="005C1A09" w:rsidRDefault="000969C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A547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8</w:t>
            </w:r>
          </w:p>
        </w:tc>
        <w:tc>
          <w:tcPr>
            <w:tcW w:w="9781" w:type="dxa"/>
            <w:vAlign w:val="center"/>
          </w:tcPr>
          <w:p w14:paraId="0A313743" w14:textId="161A6A4E" w:rsidR="000969CA" w:rsidRPr="005C1A09" w:rsidRDefault="00756B4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기술 관리 방법 </w:t>
            </w:r>
          </w:p>
        </w:tc>
      </w:tr>
    </w:tbl>
    <w:p w14:paraId="08201E36" w14:textId="299C653D" w:rsidR="00F65905" w:rsidRDefault="00F65905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F65905" w:rsidRPr="005C1A09" w14:paraId="0CA6A2D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4E49A64" w14:textId="4A38A288" w:rsidR="00F65905" w:rsidRPr="005C1A09" w:rsidRDefault="00A5474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8</w:t>
            </w:r>
            <w:r w:rsidR="00F6590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0103DFA0" w14:textId="52521B41" w:rsidR="00F65905" w:rsidRPr="005C1A09" w:rsidRDefault="0018592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변경 관리 </w:t>
            </w:r>
          </w:p>
        </w:tc>
      </w:tr>
    </w:tbl>
    <w:p w14:paraId="5DB044CB" w14:textId="77777777" w:rsidR="002A014B" w:rsidRDefault="002A014B" w:rsidP="002A014B">
      <w:pPr>
        <w:pStyle w:val="ListParagraph"/>
        <w:autoSpaceDE w:val="0"/>
        <w:autoSpaceDN w:val="0"/>
        <w:ind w:leftChars="0" w:left="284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01" w:type="dxa"/>
        <w:tblInd w:w="284" w:type="dxa"/>
        <w:tblLook w:val="04A0" w:firstRow="1" w:lastRow="0" w:firstColumn="1" w:lastColumn="0" w:noHBand="0" w:noVBand="1"/>
      </w:tblPr>
      <w:tblGrid>
        <w:gridCol w:w="2096"/>
        <w:gridCol w:w="8105"/>
      </w:tblGrid>
      <w:tr w:rsidR="0065579F" w14:paraId="2A2DE2E2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7A708BC3" w14:textId="227CAE1D" w:rsidR="0065579F" w:rsidRPr="007C59E6" w:rsidRDefault="0065579F" w:rsidP="007C59E6">
            <w:pPr>
              <w:pStyle w:val="ListParagraph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결제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서비스</w:t>
            </w:r>
          </w:p>
        </w:tc>
        <w:tc>
          <w:tcPr>
            <w:tcW w:w="8105" w:type="dxa"/>
            <w:vAlign w:val="center"/>
          </w:tcPr>
          <w:p w14:paraId="4AAEACF4" w14:textId="6DC83793" w:rsidR="0065579F" w:rsidRDefault="0065579F" w:rsidP="007C59E6">
            <w:pPr>
              <w:pStyle w:val="ListParagraph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새로운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서비스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제공자가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/</w:t>
            </w:r>
            <w:proofErr w:type="gramEnd"/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서비스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제공자의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종료에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따른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시스템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/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제거하였다</w:t>
            </w:r>
          </w:p>
        </w:tc>
      </w:tr>
      <w:tr w:rsidR="0065579F" w14:paraId="2234CA46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3D65D490" w14:textId="45E3885E" w:rsidR="0065579F" w:rsidRPr="007C59E6" w:rsidRDefault="0065579F" w:rsidP="007C59E6">
            <w:pPr>
              <w:pStyle w:val="ListParagraph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영수증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출력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8105" w:type="dxa"/>
            <w:vAlign w:val="center"/>
          </w:tcPr>
          <w:p w14:paraId="069877B3" w14:textId="327CCB19" w:rsidR="0065579F" w:rsidRDefault="0065579F" w:rsidP="007C59E6">
            <w:pPr>
              <w:pStyle w:val="ListParagraph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영수증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형식의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있을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경우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소스코드의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필요하다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5579F" w14:paraId="439572D8" w14:textId="77777777" w:rsidTr="00AC52A0">
        <w:trPr>
          <w:trHeight w:val="720"/>
        </w:trPr>
        <w:tc>
          <w:tcPr>
            <w:tcW w:w="209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E409467" w14:textId="078B35FC" w:rsidR="0065579F" w:rsidRPr="007C59E6" w:rsidRDefault="007C59E6" w:rsidP="007C59E6">
            <w:pPr>
              <w:pStyle w:val="ListParagraph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</w:t>
            </w:r>
          </w:p>
        </w:tc>
        <w:tc>
          <w:tcPr>
            <w:tcW w:w="8105" w:type="dxa"/>
            <w:tcBorders>
              <w:bottom w:val="single" w:sz="4" w:space="0" w:color="auto"/>
            </w:tcBorders>
            <w:vAlign w:val="center"/>
          </w:tcPr>
          <w:p w14:paraId="6E8A1D5D" w14:textId="20967670" w:rsidR="0065579F" w:rsidRPr="007C59E6" w:rsidRDefault="007C59E6" w:rsidP="007C59E6">
            <w:pPr>
              <w:pStyle w:val="ListParagraph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메뉴에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추가적인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정보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(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알레르기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등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)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을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제공해야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할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때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클래스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filed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의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변경이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있을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수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있다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.</w:t>
            </w:r>
          </w:p>
        </w:tc>
      </w:tr>
      <w:tr w:rsidR="0065579F" w14:paraId="62F9F9CE" w14:textId="77777777" w:rsidTr="00AC52A0">
        <w:trPr>
          <w:trHeight w:val="720"/>
        </w:trPr>
        <w:tc>
          <w:tcPr>
            <w:tcW w:w="2096" w:type="dxa"/>
            <w:tcBorders>
              <w:bottom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7639E43" w14:textId="5BB1E6BD" w:rsidR="0065579F" w:rsidRPr="007C59E6" w:rsidRDefault="007C59E6" w:rsidP="007C59E6">
            <w:pPr>
              <w:pStyle w:val="ListParagraph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</w:t>
            </w:r>
          </w:p>
        </w:tc>
        <w:tc>
          <w:tcPr>
            <w:tcW w:w="8105" w:type="dxa"/>
            <w:tcBorders>
              <w:bottom w:val="single" w:sz="8" w:space="0" w:color="auto"/>
            </w:tcBorders>
            <w:vAlign w:val="center"/>
          </w:tcPr>
          <w:p w14:paraId="23BB495B" w14:textId="0A55103A" w:rsidR="0065579F" w:rsidRDefault="007C59E6" w:rsidP="007C59E6">
            <w:pPr>
              <w:pStyle w:val="ListParagraph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실행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환경에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따라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주문이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데이터베이스에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수도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메모리에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수도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있으며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매체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중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있다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0B4C1232" w14:textId="77777777" w:rsidR="002943EB" w:rsidRDefault="002943EB">
      <w:pPr>
        <w:spacing w:line="60" w:lineRule="auto"/>
        <w:jc w:val="both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br w:type="page"/>
      </w:r>
    </w:p>
    <w:tbl>
      <w:tblPr>
        <w:tblStyle w:val="TableGrid"/>
        <w:tblW w:w="10541" w:type="dxa"/>
        <w:tblInd w:w="-5" w:type="dxa"/>
        <w:tblLook w:val="04A0" w:firstRow="1" w:lastRow="0" w:firstColumn="1" w:lastColumn="0" w:noHBand="0" w:noVBand="1"/>
      </w:tblPr>
      <w:tblGrid>
        <w:gridCol w:w="704"/>
        <w:gridCol w:w="9837"/>
      </w:tblGrid>
      <w:tr w:rsidR="004448A5" w:rsidRPr="005C1A09" w14:paraId="7E7CDDD6" w14:textId="77777777" w:rsidTr="004448A5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DB97E77" w14:textId="7FA00F75" w:rsidR="004448A5" w:rsidRPr="005C1A09" w:rsidRDefault="004448A5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8.2</w:t>
            </w:r>
          </w:p>
        </w:tc>
        <w:tc>
          <w:tcPr>
            <w:tcW w:w="9837" w:type="dxa"/>
            <w:vAlign w:val="center"/>
          </w:tcPr>
          <w:p w14:paraId="60357957" w14:textId="0B4FDEAE" w:rsidR="004448A5" w:rsidRPr="005C1A09" w:rsidRDefault="004448A5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형상 관리</w:t>
            </w:r>
          </w:p>
        </w:tc>
      </w:tr>
    </w:tbl>
    <w:tbl>
      <w:tblPr>
        <w:tblStyle w:val="TableGrid"/>
        <w:tblpPr w:leftFromText="142" w:rightFromText="142" w:vertAnchor="page" w:horzAnchor="margin" w:tblpY="2956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448A5" w14:paraId="6CF4E388" w14:textId="77777777" w:rsidTr="003C1C55">
        <w:tc>
          <w:tcPr>
            <w:tcW w:w="10456" w:type="dxa"/>
            <w:shd w:val="clear" w:color="auto" w:fill="D9D9D9" w:themeFill="background1" w:themeFillShade="D9"/>
          </w:tcPr>
          <w:p w14:paraId="5F6CD359" w14:textId="630AA799" w:rsidR="004448A5" w:rsidRPr="00535B9C" w:rsidRDefault="004448A5" w:rsidP="003C1C55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 xml:space="preserve">Github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형상</w:t>
            </w: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="003C1C55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3C1C55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1)</w:t>
            </w:r>
          </w:p>
        </w:tc>
      </w:tr>
      <w:tr w:rsidR="004448A5" w14:paraId="1E233A75" w14:textId="77777777" w:rsidTr="003C1C55">
        <w:tc>
          <w:tcPr>
            <w:tcW w:w="10456" w:type="dxa"/>
          </w:tcPr>
          <w:p w14:paraId="09C9CF52" w14:textId="02E12D0D" w:rsidR="00385047" w:rsidRPr="005A0593" w:rsidRDefault="004448A5" w:rsidP="003C1C55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488660C9" wp14:editId="45B5626D">
                  <wp:extent cx="6035240" cy="6972300"/>
                  <wp:effectExtent l="0" t="0" r="381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5240" cy="697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B82B4F" w14:textId="62046945" w:rsidR="003C1C55" w:rsidRDefault="003C1C55" w:rsidP="004C20B3">
      <w:pPr>
        <w:autoSpaceDE w:val="0"/>
        <w:autoSpaceDN w:val="0"/>
        <w:rPr>
          <w:rFonts w:ascii="바탕" w:eastAsia="바탕" w:hAnsi="바탕" w:cs="바탕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C1C55" w14:paraId="40C523B3" w14:textId="77777777" w:rsidTr="00DF4258">
        <w:tc>
          <w:tcPr>
            <w:tcW w:w="10456" w:type="dxa"/>
            <w:shd w:val="clear" w:color="auto" w:fill="D0CECE" w:themeFill="background2" w:themeFillShade="E6"/>
          </w:tcPr>
          <w:p w14:paraId="58B55D32" w14:textId="07CB1EF2" w:rsidR="003C1C55" w:rsidRPr="00DF4258" w:rsidRDefault="003C1C55" w:rsidP="00DF4258">
            <w:pPr>
              <w:autoSpaceDE w:val="0"/>
              <w:autoSpaceDN w:val="0"/>
              <w:jc w:val="center"/>
              <w:rPr>
                <w:rFonts w:ascii="맑은 고딕" w:eastAsia="맑은 고딕" w:hAnsi="맑은 고딕" w:cs="바탕"/>
                <w:b/>
                <w:bCs/>
                <w:sz w:val="20"/>
                <w:szCs w:val="20"/>
                <w:lang w:eastAsia="ko-KR"/>
              </w:rPr>
            </w:pPr>
            <w:proofErr w:type="spellStart"/>
            <w:r w:rsidRPr="00DF4258">
              <w:rPr>
                <w:rFonts w:ascii="맑은 고딕" w:eastAsia="맑은 고딕" w:hAnsi="맑은 고딕" w:cs="바탕" w:hint="eastAsia"/>
                <w:b/>
                <w:bCs/>
                <w:sz w:val="20"/>
                <w:szCs w:val="20"/>
                <w:lang w:eastAsia="ko-KR"/>
              </w:rPr>
              <w:t>G</w:t>
            </w:r>
            <w:r w:rsidRPr="00DF4258">
              <w:rPr>
                <w:rFonts w:ascii="맑은 고딕" w:eastAsia="맑은 고딕" w:hAnsi="맑은 고딕" w:cs="바탕"/>
                <w:b/>
                <w:bCs/>
                <w:sz w:val="20"/>
                <w:szCs w:val="20"/>
                <w:lang w:eastAsia="ko-KR"/>
              </w:rPr>
              <w:t>ithub</w:t>
            </w:r>
            <w:proofErr w:type="spellEnd"/>
            <w:r w:rsidRPr="00DF4258">
              <w:rPr>
                <w:rFonts w:ascii="맑은 고딕" w:eastAsia="맑은 고딕" w:hAnsi="맑은 고딕" w:cs="바탕"/>
                <w:b/>
                <w:bCs/>
                <w:sz w:val="20"/>
                <w:szCs w:val="20"/>
                <w:lang w:eastAsia="ko-KR"/>
              </w:rPr>
              <w:t xml:space="preserve"> Repository </w:t>
            </w:r>
            <w:r w:rsidRPr="00DF4258">
              <w:rPr>
                <w:rFonts w:ascii="맑은 고딕" w:eastAsia="맑은 고딕" w:hAnsi="맑은 고딕" w:cs="바탕" w:hint="eastAsia"/>
                <w:b/>
                <w:bCs/>
                <w:sz w:val="20"/>
                <w:szCs w:val="20"/>
                <w:lang w:eastAsia="ko-KR"/>
              </w:rPr>
              <w:t>링크</w:t>
            </w:r>
          </w:p>
        </w:tc>
      </w:tr>
      <w:tr w:rsidR="003C1C55" w14:paraId="609F17B9" w14:textId="77777777" w:rsidTr="003C1C55">
        <w:tc>
          <w:tcPr>
            <w:tcW w:w="10456" w:type="dxa"/>
          </w:tcPr>
          <w:p w14:paraId="65F77061" w14:textId="4840FFB2" w:rsidR="003C1C55" w:rsidRPr="003C1C55" w:rsidRDefault="003C1C55" w:rsidP="004C20B3">
            <w:pPr>
              <w:autoSpaceDE w:val="0"/>
              <w:autoSpaceDN w:val="0"/>
              <w:rPr>
                <w:rFonts w:ascii="맑은 고딕" w:eastAsia="맑은 고딕" w:hAnsi="맑은 고딕" w:cs="바탕"/>
                <w:sz w:val="20"/>
                <w:szCs w:val="20"/>
                <w:lang w:eastAsia="ko-KR"/>
              </w:rPr>
            </w:pPr>
            <w:hyperlink r:id="rId65" w:history="1">
              <w:r w:rsidRPr="003C1C55">
                <w:rPr>
                  <w:rStyle w:val="Hyperlink"/>
                  <w:rFonts w:ascii="맑은 고딕" w:eastAsia="맑은 고딕" w:hAnsi="맑은 고딕" w:cs="바탕"/>
                  <w:sz w:val="20"/>
                  <w:szCs w:val="20"/>
                  <w:lang w:eastAsia="ko-KR"/>
                </w:rPr>
                <w:t>https://github.com/Nifskor/Design_pattern_J</w:t>
              </w:r>
              <w:r w:rsidRPr="003C1C55">
                <w:rPr>
                  <w:rStyle w:val="Hyperlink"/>
                  <w:rFonts w:ascii="맑은 고딕" w:eastAsia="맑은 고딕" w:hAnsi="맑은 고딕" w:cs="바탕"/>
                  <w:sz w:val="20"/>
                  <w:szCs w:val="20"/>
                  <w:lang w:eastAsia="ko-KR"/>
                </w:rPr>
                <w:t>a</w:t>
              </w:r>
              <w:r w:rsidRPr="003C1C55">
                <w:rPr>
                  <w:rStyle w:val="Hyperlink"/>
                  <w:rFonts w:ascii="맑은 고딕" w:eastAsia="맑은 고딕" w:hAnsi="맑은 고딕" w:cs="바탕"/>
                  <w:sz w:val="20"/>
                  <w:szCs w:val="20"/>
                  <w:lang w:eastAsia="ko-KR"/>
                </w:rPr>
                <w:t>va</w:t>
              </w:r>
            </w:hyperlink>
          </w:p>
        </w:tc>
      </w:tr>
    </w:tbl>
    <w:p w14:paraId="5E4755C1" w14:textId="2ACC87B4" w:rsidR="003C1C55" w:rsidRDefault="003C1C55" w:rsidP="004C20B3">
      <w:pPr>
        <w:autoSpaceDE w:val="0"/>
        <w:autoSpaceDN w:val="0"/>
        <w:rPr>
          <w:rFonts w:ascii="바탕" w:eastAsia="바탕" w:hAnsi="바탕" w:cs="바탕"/>
          <w:lang w:eastAsia="ko-KR"/>
        </w:rPr>
      </w:pPr>
    </w:p>
    <w:p w14:paraId="037EC62F" w14:textId="77777777" w:rsidR="003C1C55" w:rsidRDefault="003C1C55" w:rsidP="004C20B3">
      <w:pPr>
        <w:autoSpaceDE w:val="0"/>
        <w:autoSpaceDN w:val="0"/>
        <w:rPr>
          <w:rFonts w:ascii="바탕" w:eastAsia="바탕" w:hAnsi="바탕" w:cs="바탕" w:hint="eastAsia"/>
          <w:lang w:eastAsia="ko-KR"/>
        </w:rPr>
      </w:pPr>
    </w:p>
    <w:p w14:paraId="5AA7A5DB" w14:textId="77777777" w:rsidR="000C0709" w:rsidRDefault="000C0709">
      <w:pPr>
        <w:spacing w:line="60" w:lineRule="auto"/>
        <w:jc w:val="both"/>
        <w:rPr>
          <w:rFonts w:ascii="바탕" w:eastAsia="바탕" w:hAnsi="바탕" w:cs="바탕"/>
          <w:lang w:eastAsia="ko-KR"/>
        </w:rPr>
      </w:pPr>
    </w:p>
    <w:tbl>
      <w:tblPr>
        <w:tblStyle w:val="TableGrid"/>
        <w:tblpPr w:leftFromText="142" w:rightFromText="142" w:vertAnchor="page" w:horzAnchor="margin" w:tblpY="781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C0709" w14:paraId="709415D1" w14:textId="77777777" w:rsidTr="009A6729">
        <w:tc>
          <w:tcPr>
            <w:tcW w:w="10456" w:type="dxa"/>
            <w:shd w:val="clear" w:color="auto" w:fill="D9D9D9" w:themeFill="background1" w:themeFillShade="D9"/>
          </w:tcPr>
          <w:p w14:paraId="7DEC62B8" w14:textId="35F90DA4" w:rsidR="000C0709" w:rsidRPr="00535B9C" w:rsidRDefault="000C0709" w:rsidP="009A6729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Github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형상</w:t>
            </w: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="00EA4773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EA4773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2)</w:t>
            </w:r>
          </w:p>
        </w:tc>
      </w:tr>
      <w:tr w:rsidR="000C0709" w14:paraId="6E206D22" w14:textId="77777777" w:rsidTr="009A6729">
        <w:tc>
          <w:tcPr>
            <w:tcW w:w="10456" w:type="dxa"/>
          </w:tcPr>
          <w:p w14:paraId="7C15DF32" w14:textId="309C5010" w:rsidR="000C0709" w:rsidRPr="005A0593" w:rsidRDefault="00594CCA" w:rsidP="009A6729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98A2CFC" wp14:editId="113A2D59">
                  <wp:extent cx="6294473" cy="870585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632" cy="8712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84256" w14:textId="60092A46" w:rsidR="002943EB" w:rsidRDefault="002943EB">
      <w:pPr>
        <w:spacing w:line="60" w:lineRule="auto"/>
        <w:jc w:val="both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ED44A2" w:rsidRPr="005C1A09" w14:paraId="24BD89A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1C162C19" w14:textId="44CB9A4D" w:rsidR="00ED44A2" w:rsidRPr="005C1A09" w:rsidRDefault="00A5474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8</w:t>
            </w:r>
            <w:r w:rsidR="00ED44A2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19A68809" w14:textId="5204449C" w:rsidR="00ED44A2" w:rsidRPr="005C1A09" w:rsidRDefault="00ED44A2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위험 관리  </w:t>
            </w:r>
          </w:p>
        </w:tc>
      </w:tr>
    </w:tbl>
    <w:p w14:paraId="11FB23D9" w14:textId="77777777" w:rsidR="00CB6537" w:rsidRDefault="00CB6537" w:rsidP="00CB653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6344EC" w14:paraId="20BFA057" w14:textId="77777777" w:rsidTr="004E269E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06771079" w14:textId="41AC4C4F" w:rsidR="006344EC" w:rsidRPr="003A3C78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3C7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 기간 부족</w:t>
            </w:r>
          </w:p>
        </w:tc>
      </w:tr>
      <w:tr w:rsidR="003A3C78" w14:paraId="45C81414" w14:textId="77777777" w:rsidTr="004E269E">
        <w:trPr>
          <w:trHeight w:val="370"/>
        </w:trPr>
        <w:tc>
          <w:tcPr>
            <w:tcW w:w="10142" w:type="dxa"/>
            <w:gridSpan w:val="2"/>
            <w:vAlign w:val="center"/>
          </w:tcPr>
          <w:p w14:paraId="10988236" w14:textId="2F556118" w:rsidR="003A3C78" w:rsidRPr="006344EC" w:rsidRDefault="003A3C78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 개발에서의 내/외부 요소에 의한 개발 지연</w:t>
            </w:r>
          </w:p>
        </w:tc>
      </w:tr>
      <w:tr w:rsidR="006344EC" w14:paraId="6161E10E" w14:textId="77777777" w:rsidTr="004E269E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7276EDCA" w14:textId="76BEC421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578D4376" w14:textId="651688DA" w:rsidR="006344EC" w:rsidRDefault="006344EC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보통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(25% ~ 50%)</w:t>
            </w:r>
          </w:p>
        </w:tc>
      </w:tr>
      <w:tr w:rsidR="006344EC" w14:paraId="4D68A5C9" w14:textId="77777777" w:rsidTr="004E269E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303B21A" w14:textId="622B890F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3FD44505" w14:textId="1C6CC32F" w:rsidR="006344EC" w:rsidRPr="006344EC" w:rsidRDefault="004E269E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다른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프로젝트와의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동시의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진행으로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인한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실패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외부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라이브러리의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에러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연결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및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데이터베이스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연결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343105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 등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문제로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343105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 등</w:t>
            </w:r>
          </w:p>
        </w:tc>
      </w:tr>
      <w:tr w:rsidR="006344EC" w14:paraId="0F147023" w14:textId="77777777" w:rsidTr="004E269E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42AD001D" w14:textId="3C8862C8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01EA2830" w14:textId="10533F93" w:rsidR="006344EC" w:rsidRDefault="006344EC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0FA2756B" w14:textId="77777777" w:rsidR="00CB6537" w:rsidRDefault="00CB6537" w:rsidP="00CB653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E13D78" w14:paraId="49A1CFD1" w14:textId="77777777" w:rsidTr="00F34985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1FB3A3DB" w14:textId="0A365E1D" w:rsidR="00E13D78" w:rsidRPr="003A3C78" w:rsidRDefault="0058574B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팀원 간 불화</w:t>
            </w:r>
          </w:p>
        </w:tc>
      </w:tr>
      <w:tr w:rsidR="00E13D78" w14:paraId="3DF80813" w14:textId="77777777" w:rsidTr="00F34985">
        <w:trPr>
          <w:trHeight w:val="370"/>
        </w:trPr>
        <w:tc>
          <w:tcPr>
            <w:tcW w:w="10142" w:type="dxa"/>
            <w:gridSpan w:val="2"/>
            <w:vAlign w:val="center"/>
          </w:tcPr>
          <w:p w14:paraId="5FAE54CC" w14:textId="7369796F" w:rsidR="00E13D78" w:rsidRPr="006344EC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팀원 간의 의견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충돌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불화에 의한 위기</w:t>
            </w:r>
          </w:p>
        </w:tc>
      </w:tr>
      <w:tr w:rsidR="00E13D78" w14:paraId="0EC0A4B7" w14:textId="77777777" w:rsidTr="00F34985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6F5AA54E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03848A77" w14:textId="631EA5CA" w:rsidR="00E13D78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매우 낮음 </w:t>
            </w:r>
            <w:proofErr w:type="gramStart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( 0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% ~ 10%)</w:t>
            </w:r>
          </w:p>
        </w:tc>
      </w:tr>
      <w:tr w:rsidR="00E13D78" w14:paraId="4CA3E8EA" w14:textId="77777777" w:rsidTr="00F34985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F7BBDC6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192C1EBD" w14:textId="6761A684" w:rsidR="00E13D78" w:rsidRPr="006344EC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프로젝트 진행에 대한 </w:t>
            </w:r>
            <w:r w:rsidR="00343105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팀원 간의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의견 충돌,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사적인 감정 격화 등 팀원과의 관계가 악화될 수 있는 요소</w:t>
            </w:r>
          </w:p>
        </w:tc>
      </w:tr>
      <w:tr w:rsidR="00E13D78" w14:paraId="1CE3B791" w14:textId="77777777" w:rsidTr="00F34985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472B31F3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5F28020E" w14:textId="77777777" w:rsidR="00E13D78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75FA9A0D" w14:textId="77777777" w:rsidR="000066DF" w:rsidRDefault="000066DF" w:rsidP="000066DF">
      <w:pPr>
        <w:pStyle w:val="ListParagraph"/>
        <w:autoSpaceDE w:val="0"/>
        <w:autoSpaceDN w:val="0"/>
        <w:ind w:leftChars="0" w:left="8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0066DF" w14:paraId="1830C1CF" w14:textId="77777777" w:rsidTr="00F34985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3A8194A8" w14:textId="71FCC4F4" w:rsidR="000066DF" w:rsidRPr="003A3C78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요구사항 변경</w:t>
            </w:r>
          </w:p>
        </w:tc>
      </w:tr>
      <w:tr w:rsidR="000066DF" w14:paraId="72036C31" w14:textId="77777777" w:rsidTr="00F34985">
        <w:trPr>
          <w:trHeight w:val="370"/>
        </w:trPr>
        <w:tc>
          <w:tcPr>
            <w:tcW w:w="10142" w:type="dxa"/>
            <w:gridSpan w:val="2"/>
            <w:vAlign w:val="center"/>
          </w:tcPr>
          <w:p w14:paraId="2187CE56" w14:textId="14BCA903" w:rsidR="000066DF" w:rsidRPr="006344EC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기존에 정의된 요구사항에 추가적으로 요구사항이 증가</w:t>
            </w:r>
          </w:p>
        </w:tc>
      </w:tr>
      <w:tr w:rsidR="000066DF" w14:paraId="61C2C9A5" w14:textId="77777777" w:rsidTr="00F34985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85A816D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1323DC30" w14:textId="1DBAF6AD" w:rsid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높음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(50% ~ 75%)</w:t>
            </w:r>
          </w:p>
        </w:tc>
      </w:tr>
      <w:tr w:rsidR="000066DF" w14:paraId="5B25BC80" w14:textId="77777777" w:rsidTr="00F34985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8BE9F3A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13EF3736" w14:textId="70D8BC71" w:rsidR="000066DF" w:rsidRP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</w:pPr>
            <w:r w:rsidRPr="000066DF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클라이언트,</w:t>
            </w:r>
            <w:r w:rsidRPr="000066DF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0066DF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팀원 내부 회의 등으로 부족한 부분을 추가적으로 필요한 요구 사항의 추가</w:t>
            </w:r>
          </w:p>
        </w:tc>
      </w:tr>
      <w:tr w:rsidR="000066DF" w14:paraId="604CC01D" w14:textId="77777777" w:rsidTr="00F34985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51BD68F2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6A6FDBB6" w14:textId="77777777" w:rsid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</w:t>
            </w:r>
            <w:proofErr w:type="gramStart"/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proofErr w:type="gramEnd"/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2EB6EBD2" w14:textId="77777777" w:rsidR="000066DF" w:rsidRPr="000066DF" w:rsidRDefault="000066DF" w:rsidP="000066DF">
      <w:pPr>
        <w:pStyle w:val="ListParagraph"/>
        <w:autoSpaceDE w:val="0"/>
        <w:autoSpaceDN w:val="0"/>
        <w:ind w:leftChars="0" w:left="8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9551DBB" w14:textId="3AC571E4" w:rsidR="003A0903" w:rsidRDefault="003A0903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3AEFD36" w14:textId="77777777" w:rsidR="003A0903" w:rsidRDefault="003A090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500E25" w14:paraId="74183D2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4C1EA210" w14:textId="33FDDD2F" w:rsidR="00500E25" w:rsidRPr="005C1A09" w:rsidRDefault="00500E2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9</w:t>
            </w:r>
          </w:p>
        </w:tc>
        <w:tc>
          <w:tcPr>
            <w:tcW w:w="9781" w:type="dxa"/>
            <w:vAlign w:val="center"/>
          </w:tcPr>
          <w:p w14:paraId="4E3C2304" w14:textId="316498E6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성능 시험 방법</w:t>
            </w:r>
          </w:p>
        </w:tc>
      </w:tr>
    </w:tbl>
    <w:p w14:paraId="2C06AD45" w14:textId="77777777" w:rsidR="00500E25" w:rsidRDefault="00500E2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0F9B5AF5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1731EF3C" w14:textId="1F6BBF71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71B388FE" w14:textId="480237F3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단위 테스트</w:t>
            </w:r>
          </w:p>
        </w:tc>
      </w:tr>
    </w:tbl>
    <w:p w14:paraId="2C554027" w14:textId="742495E8" w:rsidR="00CA58FC" w:rsidRPr="00680110" w:rsidRDefault="00CA58FC" w:rsidP="00680110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75" w:type="dxa"/>
        <w:tblInd w:w="210" w:type="dxa"/>
        <w:tblLook w:val="04A0" w:firstRow="1" w:lastRow="0" w:firstColumn="1" w:lastColumn="0" w:noHBand="0" w:noVBand="1"/>
      </w:tblPr>
      <w:tblGrid>
        <w:gridCol w:w="1819"/>
        <w:gridCol w:w="2635"/>
        <w:gridCol w:w="2447"/>
        <w:gridCol w:w="3374"/>
      </w:tblGrid>
      <w:tr w:rsidR="00F47A02" w14:paraId="32F17E1C" w14:textId="4105A8E7" w:rsidTr="0057018D">
        <w:trPr>
          <w:trHeight w:val="567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724DFCA9" w14:textId="55B7AC3F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개발 환경 </w:t>
            </w: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(IDE)</w:t>
            </w:r>
          </w:p>
        </w:tc>
        <w:tc>
          <w:tcPr>
            <w:tcW w:w="2635" w:type="dxa"/>
            <w:shd w:val="clear" w:color="auto" w:fill="D9D9D9" w:themeFill="background1" w:themeFillShade="D9"/>
            <w:vAlign w:val="center"/>
          </w:tcPr>
          <w:p w14:paraId="34E2E584" w14:textId="21528AFE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447" w:type="dxa"/>
            <w:shd w:val="clear" w:color="auto" w:fill="D9D9D9" w:themeFill="background1" w:themeFillShade="D9"/>
            <w:vAlign w:val="center"/>
          </w:tcPr>
          <w:p w14:paraId="7F8BD82F" w14:textId="2C244F21" w:rsidR="00F47A02" w:rsidRPr="00E3420D" w:rsidRDefault="00684E9F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확인</w:t>
            </w:r>
          </w:p>
        </w:tc>
        <w:tc>
          <w:tcPr>
            <w:tcW w:w="3374" w:type="dxa"/>
            <w:shd w:val="clear" w:color="auto" w:fill="D9D9D9" w:themeFill="background1" w:themeFillShade="D9"/>
          </w:tcPr>
          <w:p w14:paraId="112D8D8C" w14:textId="0C38F721" w:rsidR="00F47A02" w:rsidRPr="00E3420D" w:rsidRDefault="00684E9F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비고</w:t>
            </w:r>
          </w:p>
        </w:tc>
      </w:tr>
      <w:tr w:rsidR="00F47A02" w14:paraId="54F66059" w14:textId="7B9FEFB2" w:rsidTr="000066DF">
        <w:trPr>
          <w:trHeight w:val="567"/>
        </w:trPr>
        <w:tc>
          <w:tcPr>
            <w:tcW w:w="1819" w:type="dxa"/>
            <w:vMerge w:val="restart"/>
            <w:shd w:val="clear" w:color="auto" w:fill="D9D9D9" w:themeFill="background1" w:themeFillShade="D9"/>
            <w:vAlign w:val="center"/>
          </w:tcPr>
          <w:p w14:paraId="757FB589" w14:textId="01DF868C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635" w:type="dxa"/>
            <w:vAlign w:val="center"/>
          </w:tcPr>
          <w:p w14:paraId="3F643FE8" w14:textId="1BEC1E81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447" w:type="dxa"/>
            <w:vAlign w:val="center"/>
          </w:tcPr>
          <w:p w14:paraId="03F479EE" w14:textId="39381A31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1BB75FA" w14:textId="17BE2CD5" w:rsidR="00F47A02" w:rsidRPr="00C4700C" w:rsidRDefault="005F0D17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pacing w:val="-20"/>
                <w:sz w:val="20"/>
                <w:szCs w:val="20"/>
                <w:lang w:eastAsia="ko-KR"/>
              </w:rPr>
            </w:pPr>
            <w:r w:rsidRPr="00C4700C">
              <w:rPr>
                <w:rFonts w:ascii="맑은 고딕" w:eastAsia="맑은 고딕" w:hAnsi="맑은 고딕" w:hint="eastAsia"/>
                <w:color w:val="000000" w:themeColor="text1"/>
                <w:spacing w:val="-20"/>
                <w:sz w:val="20"/>
                <w:szCs w:val="20"/>
                <w:lang w:eastAsia="ko-KR"/>
              </w:rPr>
              <w:t>프로젝트가 아닌 폴더 경로를 통해 열었을 시 발생하는 오류 발견</w:t>
            </w:r>
          </w:p>
        </w:tc>
      </w:tr>
      <w:tr w:rsidR="00F47A02" w14:paraId="4A524546" w14:textId="21A33A10" w:rsidTr="000066DF">
        <w:trPr>
          <w:trHeight w:val="567"/>
        </w:trPr>
        <w:tc>
          <w:tcPr>
            <w:tcW w:w="1819" w:type="dxa"/>
            <w:vMerge/>
            <w:shd w:val="clear" w:color="auto" w:fill="D9D9D9" w:themeFill="background1" w:themeFillShade="D9"/>
            <w:vAlign w:val="center"/>
          </w:tcPr>
          <w:p w14:paraId="77129BCF" w14:textId="77777777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1FF0420C" w14:textId="483F0FFD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447" w:type="dxa"/>
            <w:vAlign w:val="center"/>
          </w:tcPr>
          <w:p w14:paraId="5F2284EC" w14:textId="25A89495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0DF74870" w14:textId="2D3492E6" w:rsidR="00F47A02" w:rsidRDefault="00E3420D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F47A02" w14:paraId="37ED1E5E" w14:textId="5EC6C2EC" w:rsidTr="000066DF">
        <w:trPr>
          <w:trHeight w:val="567"/>
        </w:trPr>
        <w:tc>
          <w:tcPr>
            <w:tcW w:w="1819" w:type="dxa"/>
            <w:vMerge/>
            <w:shd w:val="clear" w:color="auto" w:fill="D9D9D9" w:themeFill="background1" w:themeFillShade="D9"/>
            <w:vAlign w:val="center"/>
          </w:tcPr>
          <w:p w14:paraId="4252965A" w14:textId="77777777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755EC4DF" w14:textId="71125084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2447" w:type="dxa"/>
            <w:vAlign w:val="center"/>
          </w:tcPr>
          <w:p w14:paraId="4FB39878" w14:textId="6CD8DC0B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0A30AEA8" w14:textId="54F44956" w:rsidR="00F47A02" w:rsidRDefault="00E3420D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F47A02" w14:paraId="49EC79F4" w14:textId="53645390" w:rsidTr="000066DF">
        <w:trPr>
          <w:trHeight w:val="567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109EECE3" w14:textId="73B0DBC6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2635" w:type="dxa"/>
            <w:vAlign w:val="center"/>
          </w:tcPr>
          <w:p w14:paraId="3BF272AB" w14:textId="7ABEDDE5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447" w:type="dxa"/>
            <w:vAlign w:val="center"/>
          </w:tcPr>
          <w:p w14:paraId="5F25D86B" w14:textId="7A289BEA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AE69D52" w14:textId="66767F34" w:rsidR="00F47A02" w:rsidRDefault="00C4700C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한글이 깨지는 오류 발견</w:t>
            </w:r>
          </w:p>
        </w:tc>
      </w:tr>
    </w:tbl>
    <w:p w14:paraId="4DBC8C3A" w14:textId="555C7A2A" w:rsidR="00500E25" w:rsidRDefault="00500E25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7C78914" w14:textId="012F8933" w:rsidR="00500E25" w:rsidRDefault="005A059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45C06263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F546DA9" w14:textId="268993A5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554" w:type="dxa"/>
            <w:vAlign w:val="center"/>
          </w:tcPr>
          <w:p w14:paraId="64FFD5F7" w14:textId="5900228A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통합 테스트</w:t>
            </w:r>
          </w:p>
        </w:tc>
      </w:tr>
    </w:tbl>
    <w:p w14:paraId="008B3AE6" w14:textId="27877518" w:rsidR="00500E25" w:rsidRDefault="00500E25" w:rsidP="00CA58FC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0" w:type="auto"/>
        <w:tblInd w:w="210" w:type="dxa"/>
        <w:tblLook w:val="04A0" w:firstRow="1" w:lastRow="0" w:firstColumn="1" w:lastColumn="0" w:noHBand="0" w:noVBand="1"/>
      </w:tblPr>
      <w:tblGrid>
        <w:gridCol w:w="10246"/>
      </w:tblGrid>
      <w:tr w:rsidR="006656A2" w14:paraId="0F3120AE" w14:textId="77777777" w:rsidTr="00D9719D">
        <w:trPr>
          <w:trHeight w:val="397"/>
        </w:trPr>
        <w:tc>
          <w:tcPr>
            <w:tcW w:w="10246" w:type="dxa"/>
            <w:shd w:val="clear" w:color="auto" w:fill="D9D9D9" w:themeFill="background1" w:themeFillShade="D9"/>
            <w:vAlign w:val="center"/>
          </w:tcPr>
          <w:p w14:paraId="4300C277" w14:textId="0CEDAFD0" w:rsidR="006656A2" w:rsidRPr="001E313F" w:rsidRDefault="00343105" w:rsidP="00D9719D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313F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>GitHub</w:t>
            </w:r>
            <w:r w:rsidR="006656A2" w:rsidRPr="001E313F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 xml:space="preserve"> </w:t>
            </w:r>
            <w:r w:rsidR="001079D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버전 관리</w:t>
            </w:r>
          </w:p>
        </w:tc>
      </w:tr>
      <w:tr w:rsidR="006656A2" w14:paraId="4E5FC240" w14:textId="77777777" w:rsidTr="00D9719D">
        <w:tc>
          <w:tcPr>
            <w:tcW w:w="10246" w:type="dxa"/>
          </w:tcPr>
          <w:p w14:paraId="6ABF77B1" w14:textId="3B674BBF" w:rsidR="006656A2" w:rsidRDefault="001E313F" w:rsidP="006656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5E06508" wp14:editId="75F97C8D">
                  <wp:extent cx="5295900" cy="4150568"/>
                  <wp:effectExtent l="0" t="0" r="0" b="254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6957" cy="420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DFB" w14:paraId="00D76CE1" w14:textId="77777777" w:rsidTr="00D9719D">
        <w:tc>
          <w:tcPr>
            <w:tcW w:w="10246" w:type="dxa"/>
            <w:shd w:val="clear" w:color="auto" w:fill="D9D9D9" w:themeFill="background1" w:themeFillShade="D9"/>
          </w:tcPr>
          <w:p w14:paraId="4BD68C76" w14:textId="7829A8FC" w:rsidR="00BC5DFB" w:rsidRPr="00BC5DFB" w:rsidRDefault="00BC5DFB" w:rsidP="00C5184F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C5DF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코드 리뷰</w:t>
            </w:r>
          </w:p>
        </w:tc>
      </w:tr>
      <w:tr w:rsidR="00BC5DFB" w14:paraId="24525613" w14:textId="77777777" w:rsidTr="00D9719D">
        <w:tc>
          <w:tcPr>
            <w:tcW w:w="10246" w:type="dxa"/>
          </w:tcPr>
          <w:p w14:paraId="63789754" w14:textId="27E84248" w:rsidR="00BC5DFB" w:rsidRPr="00C10652" w:rsidRDefault="00C10652" w:rsidP="00C10652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1065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4AAC450" wp14:editId="0334BD6F">
                  <wp:extent cx="4366260" cy="32766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9814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64DAEC" w14:textId="77777777" w:rsidR="005A0593" w:rsidRDefault="005A0593">
      <w:r>
        <w:br w:type="page"/>
      </w:r>
    </w:p>
    <w:tbl>
      <w:tblPr>
        <w:tblStyle w:val="TableGrid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6B7CC984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E83E004" w14:textId="1FFB3D55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554" w:type="dxa"/>
            <w:vAlign w:val="center"/>
          </w:tcPr>
          <w:p w14:paraId="1435B566" w14:textId="35FFE643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시스템 테스트</w:t>
            </w:r>
          </w:p>
        </w:tc>
      </w:tr>
    </w:tbl>
    <w:p w14:paraId="2D4BC763" w14:textId="77777777" w:rsidR="00500E25" w:rsidRDefault="00500E25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75" w:type="dxa"/>
        <w:tblInd w:w="210" w:type="dxa"/>
        <w:tblLook w:val="04A0" w:firstRow="1" w:lastRow="0" w:firstColumn="1" w:lastColumn="0" w:noHBand="0" w:noVBand="1"/>
      </w:tblPr>
      <w:tblGrid>
        <w:gridCol w:w="1819"/>
        <w:gridCol w:w="2635"/>
        <w:gridCol w:w="2447"/>
        <w:gridCol w:w="3374"/>
      </w:tblGrid>
      <w:tr w:rsidR="00B4175E" w14:paraId="1DB0337C" w14:textId="77777777" w:rsidTr="001822A6">
        <w:trPr>
          <w:trHeight w:val="454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0B5A5071" w14:textId="5C6EEE66" w:rsidR="00B4175E" w:rsidRPr="00E3420D" w:rsidRDefault="00EC2D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운영체제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(OS)</w:t>
            </w:r>
          </w:p>
        </w:tc>
        <w:tc>
          <w:tcPr>
            <w:tcW w:w="2635" w:type="dxa"/>
            <w:shd w:val="clear" w:color="auto" w:fill="D9D9D9" w:themeFill="background1" w:themeFillShade="D9"/>
            <w:vAlign w:val="center"/>
          </w:tcPr>
          <w:p w14:paraId="22CCB3BA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447" w:type="dxa"/>
            <w:shd w:val="clear" w:color="auto" w:fill="D9D9D9" w:themeFill="background1" w:themeFillShade="D9"/>
            <w:vAlign w:val="center"/>
          </w:tcPr>
          <w:p w14:paraId="2217B4A6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확인</w:t>
            </w:r>
          </w:p>
        </w:tc>
        <w:tc>
          <w:tcPr>
            <w:tcW w:w="3374" w:type="dxa"/>
            <w:shd w:val="clear" w:color="auto" w:fill="D9D9D9" w:themeFill="background1" w:themeFillShade="D9"/>
            <w:vAlign w:val="center"/>
          </w:tcPr>
          <w:p w14:paraId="027A0220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비고</w:t>
            </w:r>
          </w:p>
        </w:tc>
      </w:tr>
      <w:tr w:rsidR="00333176" w14:paraId="6BAA7E6A" w14:textId="77777777" w:rsidTr="00AC52A0">
        <w:trPr>
          <w:trHeight w:val="454"/>
        </w:trPr>
        <w:tc>
          <w:tcPr>
            <w:tcW w:w="1819" w:type="dxa"/>
            <w:vMerge w:val="restart"/>
            <w:shd w:val="clear" w:color="auto" w:fill="D9D9D9" w:themeFill="background1" w:themeFillShade="D9"/>
            <w:vAlign w:val="center"/>
          </w:tcPr>
          <w:p w14:paraId="0BB3D5D3" w14:textId="68724543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</w:tc>
        <w:tc>
          <w:tcPr>
            <w:tcW w:w="2635" w:type="dxa"/>
            <w:vAlign w:val="center"/>
          </w:tcPr>
          <w:p w14:paraId="0D1EA57F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447" w:type="dxa"/>
            <w:vAlign w:val="center"/>
          </w:tcPr>
          <w:p w14:paraId="6BBFA232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31BE46AF" w14:textId="75CADEBA" w:rsidR="00333176" w:rsidRPr="00C4700C" w:rsidRDefault="00030550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pacing w:val="-2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pacing w:val="-20"/>
                <w:sz w:val="20"/>
                <w:szCs w:val="20"/>
                <w:lang w:eastAsia="ko-KR"/>
              </w:rPr>
              <w:t>-</w:t>
            </w:r>
          </w:p>
        </w:tc>
      </w:tr>
      <w:tr w:rsidR="00333176" w14:paraId="57E9C849" w14:textId="77777777" w:rsidTr="00AC52A0">
        <w:trPr>
          <w:trHeight w:val="454"/>
        </w:trPr>
        <w:tc>
          <w:tcPr>
            <w:tcW w:w="1819" w:type="dxa"/>
            <w:vMerge/>
            <w:shd w:val="clear" w:color="auto" w:fill="D9D9D9" w:themeFill="background1" w:themeFillShade="D9"/>
            <w:vAlign w:val="center"/>
          </w:tcPr>
          <w:p w14:paraId="06C0965B" w14:textId="77777777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2554DFA0" w14:textId="359F1881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2447" w:type="dxa"/>
            <w:vAlign w:val="center"/>
          </w:tcPr>
          <w:p w14:paraId="4413CA4D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644C942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333176" w14:paraId="0C0DE0AB" w14:textId="77777777" w:rsidTr="00AC52A0">
        <w:trPr>
          <w:trHeight w:val="454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3EB57428" w14:textId="2D7CBF6C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</w:tc>
        <w:tc>
          <w:tcPr>
            <w:tcW w:w="2635" w:type="dxa"/>
            <w:vAlign w:val="center"/>
          </w:tcPr>
          <w:p w14:paraId="523601FD" w14:textId="77051419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447" w:type="dxa"/>
            <w:vAlign w:val="center"/>
          </w:tcPr>
          <w:p w14:paraId="7CF7307B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320BDC44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B4175E" w14:paraId="102CF716" w14:textId="77777777" w:rsidTr="00AC52A0">
        <w:trPr>
          <w:trHeight w:val="454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0B70A9EF" w14:textId="7D1F4115" w:rsidR="00B4175E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</w:tc>
        <w:tc>
          <w:tcPr>
            <w:tcW w:w="2635" w:type="dxa"/>
            <w:vAlign w:val="center"/>
          </w:tcPr>
          <w:p w14:paraId="7C33F6EF" w14:textId="4C33B720" w:rsidR="00B4175E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447" w:type="dxa"/>
            <w:vAlign w:val="center"/>
          </w:tcPr>
          <w:p w14:paraId="7095291B" w14:textId="77777777" w:rsidR="00B4175E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2556DB6F" w14:textId="6DADB5B6" w:rsidR="00B4175E" w:rsidRDefault="00030550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</w:tbl>
    <w:p w14:paraId="4F2CF34F" w14:textId="3F8CEB14" w:rsidR="006C4F64" w:rsidRDefault="006C4F64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C2324DA" w14:textId="77777777" w:rsidR="006C4F64" w:rsidRDefault="006C4F64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6C4F64" w14:paraId="1956E805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B4976B9" w14:textId="0A84BDE5" w:rsidR="006C4F64" w:rsidRPr="005C1A09" w:rsidRDefault="006C4F64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10</w:t>
            </w:r>
          </w:p>
        </w:tc>
        <w:tc>
          <w:tcPr>
            <w:tcW w:w="9781" w:type="dxa"/>
            <w:vAlign w:val="center"/>
          </w:tcPr>
          <w:p w14:paraId="1C5C3B2D" w14:textId="2E37E83C" w:rsidR="006C4F64" w:rsidRPr="005C1A09" w:rsidRDefault="00ED27F6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느낀 점</w:t>
            </w:r>
          </w:p>
        </w:tc>
      </w:tr>
    </w:tbl>
    <w:p w14:paraId="420278E1" w14:textId="77777777" w:rsidR="00B8747E" w:rsidRDefault="00B8747E" w:rsidP="00ED27F6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TableGrid"/>
        <w:tblW w:w="10245" w:type="dxa"/>
        <w:tblInd w:w="240" w:type="dxa"/>
        <w:tblLook w:val="04A0" w:firstRow="1" w:lastRow="0" w:firstColumn="1" w:lastColumn="0" w:noHBand="0" w:noVBand="1"/>
      </w:tblPr>
      <w:tblGrid>
        <w:gridCol w:w="996"/>
        <w:gridCol w:w="9249"/>
      </w:tblGrid>
      <w:tr w:rsidR="00BC57A7" w14:paraId="27199EC7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270F0F52" w14:textId="392B1A50" w:rsidR="00BC57A7" w:rsidRPr="00BE05AD" w:rsidRDefault="00BC57A7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9249" w:type="dxa"/>
            <w:vAlign w:val="center"/>
          </w:tcPr>
          <w:p w14:paraId="07CB8E2A" w14:textId="57E35BD7" w:rsidR="00BC57A7" w:rsidRPr="000E6D70" w:rsidRDefault="00A06039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약한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분야인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문서화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과정에서의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체계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대해서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고민할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기회가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작성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과정에서의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활동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굉장히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가치가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있었다고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생각한다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다만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팀원과의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협업에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경험이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부족하여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미흡했던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점은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아쉬웠다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다음에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기회가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된다면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이런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방향으로도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경험을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쌓아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36C5FE72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1CECF0A4" w14:textId="46717D94" w:rsidR="00BC57A7" w:rsidRPr="00BE05AD" w:rsidRDefault="00BC57A7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9249" w:type="dxa"/>
            <w:vAlign w:val="center"/>
          </w:tcPr>
          <w:p w14:paraId="48D88DD5" w14:textId="1F022552" w:rsidR="00BC57A7" w:rsidRPr="000E6D70" w:rsidRDefault="00F42ECA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수업을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통해서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평소에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보수성이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떨어지던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대해서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반성하는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시간을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갖게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앞으론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적절한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상황에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활용하여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유지보수까지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고려하며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설계를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해야겠다고</w:t>
            </w:r>
            <w:proofErr w:type="spellEnd"/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실제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Product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나오기까지의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과정을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직접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팀원들과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함께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부딪혀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중요하지만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343105"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짜이기까지의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과정이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중요하다는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하였다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48B3E34D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64BF1BA0" w14:textId="14350A99" w:rsidR="00BC57A7" w:rsidRPr="00BE05AD" w:rsidRDefault="000E6D70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9249" w:type="dxa"/>
            <w:vAlign w:val="center"/>
          </w:tcPr>
          <w:p w14:paraId="1293BC85" w14:textId="00CC1439" w:rsidR="00BC57A7" w:rsidRPr="000E6D70" w:rsidRDefault="00F42ECA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프로젝트를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점은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처음에는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중요할까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?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라는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들었다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어떻게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효율적으로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보수하게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쉽게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및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코딩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할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것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인가라는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관점에서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정말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것을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느끼게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특히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프로젝트를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수행하면서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스트레티지</w:t>
            </w:r>
            <w:proofErr w:type="spellEnd"/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데코레이터</w:t>
            </w:r>
            <w:proofErr w:type="spellEnd"/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개념적인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면에서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완전히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이해하는데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상당히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어려웠다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추후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학기가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끝나더라도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별도로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추가로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꼭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공부해서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앞으로는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구동을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위한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코드보다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유지보수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테스팅을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위한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면도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같이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고려하여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짜야겠다는</w:t>
            </w:r>
            <w:proofErr w:type="spellEnd"/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하게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좋은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시간이었다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080C9C2E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3823E886" w14:textId="0DD554F5" w:rsidR="00BC57A7" w:rsidRPr="00BE05AD" w:rsidRDefault="000E6D70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9249" w:type="dxa"/>
            <w:vAlign w:val="center"/>
          </w:tcPr>
          <w:p w14:paraId="549C3791" w14:textId="096CC491" w:rsidR="00BC57A7" w:rsidRPr="000E6D70" w:rsidRDefault="00F5078C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수업을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배운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가지고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여름방학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개인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프로젝트에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설계적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미흡함을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알게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좋은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개발자가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되기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위해서는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눈앞의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proofErr w:type="gramStart"/>
            <w:r w:rsidR="009F0D3B"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 뿐만</w:t>
            </w:r>
            <w:proofErr w:type="gramEnd"/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아니라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유지보수를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생각하며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짜는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것이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좋을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거로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생각한다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공부하면서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2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학년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부족했던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캡슐화에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상세하게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앞으로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가면서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더욱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다양한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적용해보고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실제로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이후에도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계속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유지보수와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패치를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쉽게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건드릴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작성하고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28DD994E" w14:textId="77777777" w:rsidR="005A3BBF" w:rsidRDefault="005A3BBF" w:rsidP="004448A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5A3BBF" w:rsidSect="00D3797E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TableGrid"/>
        <w:tblW w:w="10485" w:type="dxa"/>
        <w:tblInd w:w="-147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D700E4" w14:paraId="481265CB" w14:textId="77777777" w:rsidTr="00991712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78F6C0CA" w14:textId="2C7BBD3B" w:rsidR="001D626E" w:rsidRPr="005C1A09" w:rsidRDefault="004448A5" w:rsidP="004448A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11</w:t>
            </w:r>
          </w:p>
        </w:tc>
        <w:tc>
          <w:tcPr>
            <w:tcW w:w="9781" w:type="dxa"/>
            <w:vAlign w:val="center"/>
          </w:tcPr>
          <w:p w14:paraId="2D4EEE22" w14:textId="7F1C2A17" w:rsidR="001D626E" w:rsidRPr="005C1A09" w:rsidRDefault="001D626E" w:rsidP="00991712">
            <w:pPr>
              <w:autoSpaceDE w:val="0"/>
              <w:autoSpaceDN w:val="0"/>
              <w:ind w:left="4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참고문헌 및 부록</w:t>
            </w:r>
          </w:p>
        </w:tc>
      </w:tr>
    </w:tbl>
    <w:p w14:paraId="1D415261" w14:textId="77777777" w:rsidR="00F21E3C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69" w:history="1">
        <w:r w:rsidR="00F21E3C" w:rsidRPr="002F2A1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쉽게</w:t>
        </w:r>
        <w:r w:rsidR="00F21E3C" w:rsidRPr="002F2A1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배우는</w:t>
        </w:r>
        <w:r w:rsidR="00F21E3C" w:rsidRPr="002F2A1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소프트웨어</w:t>
        </w:r>
        <w:r w:rsidR="00F21E3C" w:rsidRPr="002F2A1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공학.</w:t>
        </w:r>
        <w:r w:rsidR="00F21E3C" w:rsidRPr="002F2A1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김치수</w:t>
        </w:r>
        <w:r w:rsidR="00F21E3C" w:rsidRPr="002F2A1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.</w:t>
        </w:r>
        <w:r w:rsidR="00F21E3C" w:rsidRPr="002F2A1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2021</w:t>
        </w:r>
      </w:hyperlink>
    </w:p>
    <w:p w14:paraId="6E0217CC" w14:textId="77777777" w:rsidR="00F21E3C" w:rsidRPr="000E2AA3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0" w:history="1"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Head First Design Patterns: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스토리가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있는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패턴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학습법.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에릭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프리먼.</w:t>
        </w:r>
        <w:r w:rsidR="00F21E3C" w:rsidRPr="000E2AA3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2005</w:t>
        </w:r>
      </w:hyperlink>
    </w:p>
    <w:p w14:paraId="6157CEAA" w14:textId="77777777" w:rsidR="00F21E3C" w:rsidRPr="000E2AA3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1" w:history="1">
        <w:r w:rsidR="00F21E3C" w:rsidRPr="003D0094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E</w:t>
        </w:r>
        <w:r w:rsidR="00F21E3C" w:rsidRPr="003D0094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COMMERCE PLATFORMS</w:t>
        </w:r>
      </w:hyperlink>
    </w:p>
    <w:p w14:paraId="00A03CC8" w14:textId="77777777" w:rsidR="00F21E3C" w:rsidRPr="000E2AA3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2" w:history="1">
        <w:r w:rsidR="00F21E3C" w:rsidRPr="008636CA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부산 </w:t>
        </w:r>
        <w:r w:rsidR="00F21E3C" w:rsidRPr="008636C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지역화폐</w:t>
        </w:r>
        <w:r w:rsidR="00F21E3C" w:rsidRPr="008636CA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</w:t>
        </w:r>
        <w:r w:rsidR="00F21E3C" w:rsidRPr="008636C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동백전</w:t>
        </w:r>
      </w:hyperlink>
    </w:p>
    <w:p w14:paraId="1E488326" w14:textId="77777777" w:rsidR="00F21E3C" w:rsidRPr="000E2AA3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3" w:history="1">
        <w:r w:rsidR="00F21E3C" w:rsidRPr="00E6077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창원사랑상품권</w:t>
        </w:r>
        <w:r w:rsidR="00F21E3C" w:rsidRPr="00E6077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(</w:t>
        </w:r>
        <w:r w:rsidR="00F21E3C" w:rsidRPr="00E60770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누비전</w:t>
        </w:r>
        <w:r w:rsidR="00F21E3C" w:rsidRPr="00E6077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)</w:t>
        </w:r>
      </w:hyperlink>
    </w:p>
    <w:p w14:paraId="5EDC0F03" w14:textId="77777777" w:rsidR="00F21E3C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4" w:history="1"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Pull Request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를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통해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코드리뷰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(Code Review)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하는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법.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G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yun’s 개발일지</w:t>
        </w:r>
        <w:r w:rsidR="00F21E3C" w:rsidRPr="00084CE1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.</w:t>
        </w:r>
        <w:r w:rsidR="00F21E3C" w:rsidRPr="00084CE1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 2020</w:t>
        </w:r>
      </w:hyperlink>
    </w:p>
    <w:p w14:paraId="3B38D300" w14:textId="77777777" w:rsidR="00F21E3C" w:rsidRPr="007862EE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Style w:val="Hyperlink"/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5" w:history="1">
        <w:r w:rsidR="00F21E3C" w:rsidRPr="00C30CB0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Loyverse POS System</w:t>
        </w:r>
      </w:hyperlink>
    </w:p>
    <w:p w14:paraId="0E036E2F" w14:textId="77777777" w:rsidR="00F21E3C" w:rsidRPr="005441D9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Style w:val="Hyperlink"/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6" w:history="1">
        <w:r w:rsidR="00F21E3C" w:rsidRPr="0011058F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KOSA </w:t>
        </w:r>
        <w:r w:rsidR="00F21E3C" w:rsidRPr="0011058F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사업지원 </w:t>
        </w:r>
        <w:r w:rsidR="00F21E3C" w:rsidRPr="0011058F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– SW</w:t>
        </w:r>
        <w:r w:rsidR="00F21E3C" w:rsidRPr="0011058F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업 대가산정 가이드(</w:t>
        </w:r>
        <w:r w:rsidR="00F21E3C" w:rsidRPr="0011058F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 xml:space="preserve">2022 </w:t>
        </w:r>
        <w:r w:rsidR="00F21E3C" w:rsidRPr="0011058F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개정판)</w:t>
        </w:r>
      </w:hyperlink>
    </w:p>
    <w:p w14:paraId="5ED34CDE" w14:textId="27DDCBF8" w:rsidR="00F21E3C" w:rsidRPr="00246DE5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Style w:val="Hyperlink"/>
          <w:rFonts w:ascii="맑은 고딕" w:eastAsia="맑은 고딕" w:hAnsi="맑은 고딕"/>
          <w:color w:val="auto"/>
          <w:u w:val="none"/>
          <w:lang w:eastAsia="ko-KR"/>
        </w:rPr>
      </w:pPr>
      <w:hyperlink r:id="rId77" w:history="1">
        <w:r w:rsidR="00F21E3C" w:rsidRPr="0050344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KOSA 사업지원</w:t>
        </w:r>
        <w:r w:rsidR="00F21E3C" w:rsidRPr="0050344A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</w:t>
        </w:r>
        <w:r w:rsidR="00F21E3C" w:rsidRPr="0050344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- SW사업대가 산정 방식별 엑셀 템플릿</w:t>
        </w:r>
        <w:r w:rsidR="00F21E3C" w:rsidRPr="0050344A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(</w:t>
        </w:r>
        <w:r w:rsidR="00F21E3C" w:rsidRPr="0050344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2022 개정판</w:t>
        </w:r>
        <w:r w:rsidR="00F21E3C" w:rsidRPr="0050344A">
          <w:rPr>
            <w:rStyle w:val="Hyperlink"/>
            <w:rFonts w:ascii="맑은 고딕" w:eastAsia="맑은 고딕" w:hAnsi="맑은 고딕" w:hint="eastAsia"/>
            <w:sz w:val="20"/>
            <w:szCs w:val="20"/>
            <w:lang w:eastAsia="ko-KR"/>
          </w:rPr>
          <w:t>)</w:t>
        </w:r>
      </w:hyperlink>
    </w:p>
    <w:p w14:paraId="6E63853C" w14:textId="52D539C4" w:rsidR="00246DE5" w:rsidRPr="005957B5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Style w:val="Hyperlink"/>
          <w:rFonts w:ascii="맑은 고딕" w:eastAsia="맑은 고딕" w:hAnsi="맑은 고딕"/>
          <w:color w:val="auto"/>
          <w:u w:val="none"/>
          <w:lang w:eastAsia="ko-KR"/>
        </w:rPr>
      </w:pPr>
      <w:hyperlink r:id="rId78" w:history="1">
        <w:r w:rsidR="0083459A" w:rsidRPr="0083459A">
          <w:rPr>
            <w:rStyle w:val="Hyperlink"/>
            <w:rFonts w:ascii="맑은 고딕" w:eastAsia="맑은 고딕" w:hAnsi="맑은 고딕"/>
            <w:sz w:val="20"/>
            <w:szCs w:val="20"/>
            <w:lang w:eastAsia="ko-KR"/>
          </w:rPr>
          <w:t>Github Docs. Github. 2022</w:t>
        </w:r>
      </w:hyperlink>
    </w:p>
    <w:p w14:paraId="026B41BB" w14:textId="5DCC84C3" w:rsidR="005957B5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Fonts w:ascii="맑은 고딕" w:eastAsia="맑은 고딕" w:hAnsi="맑은 고딕"/>
          <w:lang w:eastAsia="ko-KR"/>
        </w:rPr>
      </w:pPr>
      <w:hyperlink r:id="rId79" w:history="1">
        <w:r w:rsidR="005957B5" w:rsidRPr="00536AE3">
          <w:rPr>
            <w:rStyle w:val="Hyperlink"/>
            <w:rFonts w:ascii="맑은 고딕" w:eastAsia="맑은 고딕" w:hAnsi="맑은 고딕" w:hint="eastAsia"/>
            <w:lang w:eastAsia="ko-KR"/>
          </w:rPr>
          <w:t>코리아텍, 실시간 식당만족도 측정 소프트웨어 운영.</w:t>
        </w:r>
        <w:r w:rsidR="005957B5" w:rsidRPr="00536AE3">
          <w:rPr>
            <w:rStyle w:val="Hyperlink"/>
            <w:rFonts w:ascii="맑은 고딕" w:eastAsia="맑은 고딕" w:hAnsi="맑은 고딕"/>
            <w:lang w:eastAsia="ko-KR"/>
          </w:rPr>
          <w:t xml:space="preserve"> </w:t>
        </w:r>
        <w:r w:rsidR="00536AE3" w:rsidRPr="00536AE3">
          <w:rPr>
            <w:rStyle w:val="Hyperlink"/>
            <w:rFonts w:ascii="맑은 고딕" w:eastAsia="맑은 고딕" w:hAnsi="맑은 고딕"/>
            <w:lang w:eastAsia="ko-KR"/>
          </w:rPr>
          <w:t>채원상</w:t>
        </w:r>
        <w:r w:rsidR="00536AE3" w:rsidRPr="00536AE3">
          <w:rPr>
            <w:rStyle w:val="Hyperlink"/>
            <w:rFonts w:ascii="맑은 고딕" w:eastAsia="맑은 고딕" w:hAnsi="맑은 고딕" w:hint="eastAsia"/>
            <w:lang w:eastAsia="ko-KR"/>
          </w:rPr>
          <w:t>.</w:t>
        </w:r>
        <w:r w:rsidR="00536AE3" w:rsidRPr="00536AE3">
          <w:rPr>
            <w:rStyle w:val="Hyperlink"/>
            <w:rFonts w:ascii="맑은 고딕" w:eastAsia="맑은 고딕" w:hAnsi="맑은 고딕"/>
            <w:lang w:eastAsia="ko-KR"/>
          </w:rPr>
          <w:t xml:space="preserve"> 2018</w:t>
        </w:r>
      </w:hyperlink>
    </w:p>
    <w:p w14:paraId="452777CF" w14:textId="3376D414" w:rsidR="00907EE0" w:rsidRPr="00536AE3" w:rsidRDefault="009B22DF" w:rsidP="00547CCA">
      <w:pPr>
        <w:pStyle w:val="ListParagraph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Fonts w:ascii="맑은 고딕" w:eastAsia="맑은 고딕" w:hAnsi="맑은 고딕"/>
          <w:lang w:eastAsia="ko-KR"/>
        </w:rPr>
      </w:pPr>
      <w:hyperlink r:id="rId80" w:history="1"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의료기기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소프트웨어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위험관리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적용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안내서.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디지털헬스케어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>소프트웨어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>시험평가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>센터</w:t>
        </w:r>
        <w:r w:rsidR="00907EE0" w:rsidRPr="00907EE0">
          <w:rPr>
            <w:rStyle w:val="Hyperlink"/>
            <w:rFonts w:ascii="맑은 고딕" w:eastAsia="맑은 고딕" w:hAnsi="맑은 고딕" w:hint="eastAsia"/>
            <w:lang w:eastAsia="ko-KR"/>
          </w:rPr>
          <w:t>.</w:t>
        </w:r>
        <w:r w:rsidR="00907EE0" w:rsidRPr="00907EE0">
          <w:rPr>
            <w:rStyle w:val="Hyperlink"/>
            <w:rFonts w:ascii="맑은 고딕" w:eastAsia="맑은 고딕" w:hAnsi="맑은 고딕"/>
            <w:lang w:eastAsia="ko-KR"/>
          </w:rPr>
          <w:t xml:space="preserve"> 2019</w:t>
        </w:r>
      </w:hyperlink>
    </w:p>
    <w:sectPr w:rsidR="00907EE0" w:rsidRPr="00536AE3" w:rsidSect="00991712">
      <w:pgSz w:w="11906" w:h="16838"/>
      <w:pgMar w:top="720" w:right="720" w:bottom="720" w:left="1146" w:header="0" w:footer="850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CFA55" w14:textId="77777777" w:rsidR="009B22DF" w:rsidRDefault="009B22DF" w:rsidP="001C448E">
      <w:r>
        <w:separator/>
      </w:r>
    </w:p>
  </w:endnote>
  <w:endnote w:type="continuationSeparator" w:id="0">
    <w:p w14:paraId="53F20508" w14:textId="77777777" w:rsidR="009B22DF" w:rsidRDefault="009B22DF" w:rsidP="001C448E">
      <w:r>
        <w:continuationSeparator/>
      </w:r>
    </w:p>
  </w:endnote>
  <w:endnote w:type="continuationNotice" w:id="1">
    <w:p w14:paraId="5815EACC" w14:textId="77777777" w:rsidR="009B22DF" w:rsidRDefault="009B22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함초롬바탕">
    <w:altName w:val="Malgun Gothic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한컴바탕">
    <w:altName w:val="Malgun Gothic"/>
    <w:charset w:val="81"/>
    <w:family w:val="roman"/>
    <w:pitch w:val="variable"/>
    <w:sig w:usb0="F7FFAFFF" w:usb1="FBDFFFFF" w:usb2="00FFFFFF" w:usb3="00000000" w:csb0="803F01FF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2D6B4" w14:textId="77777777" w:rsidR="00246A55" w:rsidRDefault="00246A5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0165579"/>
      <w:docPartObj>
        <w:docPartGallery w:val="Page Numbers (Bottom of Page)"/>
        <w:docPartUnique/>
      </w:docPartObj>
    </w:sdtPr>
    <w:sdtEndPr>
      <w:rPr>
        <w:rFonts w:ascii="맑은 고딕" w:eastAsia="맑은 고딕" w:hAnsi="맑은 고딕"/>
      </w:rPr>
    </w:sdtEndPr>
    <w:sdtContent>
      <w:p w14:paraId="74ABD464" w14:textId="77777777" w:rsidR="005F1EEB" w:rsidRPr="00842E89" w:rsidRDefault="005F1EEB" w:rsidP="00842E89">
        <w:pPr>
          <w:pStyle w:val="Footer"/>
          <w:spacing w:line="240" w:lineRule="auto"/>
          <w:jc w:val="center"/>
          <w:rPr>
            <w:rFonts w:eastAsia="맑은 고딕"/>
          </w:rPr>
        </w:pPr>
        <w:r w:rsidRPr="00842E89">
          <w:rPr>
            <w:rFonts w:ascii="맑은 고딕" w:eastAsia="맑은 고딕" w:hAnsi="맑은 고딕"/>
          </w:rPr>
          <w:fldChar w:fldCharType="begin"/>
        </w:r>
        <w:r w:rsidRPr="00842E89">
          <w:rPr>
            <w:rFonts w:ascii="맑은 고딕" w:eastAsia="맑은 고딕" w:hAnsi="맑은 고딕"/>
          </w:rPr>
          <w:instrText>PAGE   \* MERGEFORMAT</w:instrText>
        </w:r>
        <w:r w:rsidRPr="00842E89">
          <w:rPr>
            <w:rFonts w:ascii="맑은 고딕" w:eastAsia="맑은 고딕" w:hAnsi="맑은 고딕"/>
          </w:rPr>
          <w:fldChar w:fldCharType="separate"/>
        </w:r>
        <w:r w:rsidRPr="00842E89">
          <w:rPr>
            <w:rFonts w:ascii="맑은 고딕" w:eastAsia="맑은 고딕" w:hAnsi="맑은 고딕"/>
            <w:lang w:val="ko-KR" w:eastAsia="ko-KR"/>
          </w:rPr>
          <w:t>2</w:t>
        </w:r>
        <w:r w:rsidRPr="00842E89">
          <w:rPr>
            <w:rFonts w:ascii="맑은 고딕" w:eastAsia="맑은 고딕" w:hAnsi="맑은 고딕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B2CFF" w14:textId="77777777" w:rsidR="00246A55" w:rsidRDefault="00246A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F2ED54" w14:textId="77777777" w:rsidR="009B22DF" w:rsidRDefault="009B22DF" w:rsidP="001C448E">
      <w:r>
        <w:separator/>
      </w:r>
    </w:p>
  </w:footnote>
  <w:footnote w:type="continuationSeparator" w:id="0">
    <w:p w14:paraId="3A6D7A0C" w14:textId="77777777" w:rsidR="009B22DF" w:rsidRDefault="009B22DF" w:rsidP="001C448E">
      <w:r>
        <w:continuationSeparator/>
      </w:r>
    </w:p>
  </w:footnote>
  <w:footnote w:type="continuationNotice" w:id="1">
    <w:p w14:paraId="532BC40E" w14:textId="77777777" w:rsidR="009B22DF" w:rsidRDefault="009B22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92690" w14:textId="77777777" w:rsidR="00246A55" w:rsidRDefault="00246A5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D32F" w14:textId="77777777" w:rsidR="00246A55" w:rsidRDefault="00246A5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5540A" w14:textId="77777777" w:rsidR="00246A55" w:rsidRDefault="00246A5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DAFD10"/>
    <w:lvl w:ilvl="0">
      <w:start w:val="1"/>
      <w:numFmt w:val="bullet"/>
      <w:pStyle w:val="ListBullet"/>
      <w:lvlText w:val=""/>
      <w:lvlJc w:val="left"/>
      <w:pPr>
        <w:tabs>
          <w:tab w:val="num" w:pos="1517"/>
        </w:tabs>
        <w:ind w:left="1517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17F018F"/>
    <w:multiLevelType w:val="multilevel"/>
    <w:tmpl w:val="8F0E8E40"/>
    <w:styleLink w:val="1"/>
    <w:lvl w:ilvl="0">
      <w:start w:val="1"/>
      <w:numFmt w:val="bullet"/>
      <w:suff w:val="space"/>
      <w:lvlText w:val="◎"/>
      <w:lvlJc w:val="left"/>
      <w:pPr>
        <w:ind w:left="284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  <w:lvl w:ilvl="1">
      <w:start w:val="1"/>
      <w:numFmt w:val="bullet"/>
      <w:suff w:val="space"/>
      <w:lvlText w:val="▷"/>
      <w:lvlJc w:val="left"/>
      <w:pPr>
        <w:ind w:left="409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  <w:lvl w:ilvl="2">
      <w:start w:val="1"/>
      <w:numFmt w:val="bullet"/>
      <w:suff w:val="space"/>
      <w:lvlText w:val="-"/>
      <w:lvlJc w:val="left"/>
      <w:pPr>
        <w:ind w:left="267" w:hanging="267"/>
      </w:pPr>
      <w:rPr>
        <w:rFonts w:ascii="맑은 고딕" w:eastAsia="맑은 고딕" w:hAnsi="맑은 고딕" w:hint="eastAsia"/>
        <w:color w:val="auto"/>
      </w:rPr>
    </w:lvl>
    <w:lvl w:ilvl="3">
      <w:start w:val="1"/>
      <w:numFmt w:val="bullet"/>
      <w:suff w:val="space"/>
      <w:lvlText w:val="└"/>
      <w:lvlJc w:val="left"/>
      <w:pPr>
        <w:ind w:left="623" w:hanging="267"/>
      </w:pPr>
      <w:rPr>
        <w:rFonts w:ascii="맑은 고딕" w:eastAsia="맑은 고딕" w:hAnsi="맑은 고딕" w:hint="eastAsia"/>
        <w:color w:val="auto"/>
      </w:rPr>
    </w:lvl>
    <w:lvl w:ilvl="4">
      <w:start w:val="1"/>
      <w:numFmt w:val="decimal"/>
      <w:lvlText w:val="%1.%2.%3.%4.%5"/>
      <w:lvlJc w:val="left"/>
      <w:pPr>
        <w:ind w:left="736" w:hanging="26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849" w:hanging="267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962" w:hanging="26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075" w:hanging="267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188" w:hanging="267"/>
      </w:pPr>
      <w:rPr>
        <w:rFonts w:hint="eastAsia"/>
      </w:rPr>
    </w:lvl>
  </w:abstractNum>
  <w:abstractNum w:abstractNumId="2" w15:restartNumberingAfterBreak="0">
    <w:nsid w:val="01F9696F"/>
    <w:multiLevelType w:val="hybridMultilevel"/>
    <w:tmpl w:val="96DCE5A2"/>
    <w:lvl w:ilvl="0" w:tplc="3F262636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7C5EAC64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E6B4E61"/>
    <w:multiLevelType w:val="hybridMultilevel"/>
    <w:tmpl w:val="5150CF48"/>
    <w:lvl w:ilvl="0" w:tplc="FFFFFFFF">
      <w:start w:val="1"/>
      <w:numFmt w:val="decimal"/>
      <w:suff w:val="space"/>
      <w:lvlText w:val="%1."/>
      <w:lvlJc w:val="left"/>
      <w:pPr>
        <w:ind w:left="1590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0EEE7812"/>
    <w:multiLevelType w:val="multilevel"/>
    <w:tmpl w:val="8F0E8E40"/>
    <w:numStyleLink w:val="1"/>
  </w:abstractNum>
  <w:abstractNum w:abstractNumId="5" w15:restartNumberingAfterBreak="0">
    <w:nsid w:val="102F0C4D"/>
    <w:multiLevelType w:val="hybridMultilevel"/>
    <w:tmpl w:val="1C98791E"/>
    <w:lvl w:ilvl="0" w:tplc="FFFFFFFF">
      <w:start w:val="1"/>
      <w:numFmt w:val="decimal"/>
      <w:suff w:val="space"/>
      <w:lvlText w:val="%1."/>
      <w:lvlJc w:val="left"/>
      <w:pPr>
        <w:ind w:left="825" w:hanging="400"/>
      </w:pPr>
      <w:rPr>
        <w:rFonts w:ascii="맑은 고딕" w:eastAsia="맑은 고딕" w:hAnsi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342" w:hanging="400"/>
      </w:pPr>
    </w:lvl>
    <w:lvl w:ilvl="2" w:tplc="0409001B" w:tentative="1">
      <w:start w:val="1"/>
      <w:numFmt w:val="lowerRoman"/>
      <w:lvlText w:val="%3."/>
      <w:lvlJc w:val="right"/>
      <w:pPr>
        <w:ind w:left="1742" w:hanging="400"/>
      </w:pPr>
    </w:lvl>
    <w:lvl w:ilvl="3" w:tplc="0409000F" w:tentative="1">
      <w:start w:val="1"/>
      <w:numFmt w:val="decimal"/>
      <w:lvlText w:val="%4."/>
      <w:lvlJc w:val="left"/>
      <w:pPr>
        <w:ind w:left="2142" w:hanging="400"/>
      </w:pPr>
    </w:lvl>
    <w:lvl w:ilvl="4" w:tplc="04090019" w:tentative="1">
      <w:start w:val="1"/>
      <w:numFmt w:val="upperLetter"/>
      <w:lvlText w:val="%5."/>
      <w:lvlJc w:val="left"/>
      <w:pPr>
        <w:ind w:left="2542" w:hanging="400"/>
      </w:pPr>
    </w:lvl>
    <w:lvl w:ilvl="5" w:tplc="0409001B" w:tentative="1">
      <w:start w:val="1"/>
      <w:numFmt w:val="lowerRoman"/>
      <w:lvlText w:val="%6."/>
      <w:lvlJc w:val="right"/>
      <w:pPr>
        <w:ind w:left="2942" w:hanging="400"/>
      </w:pPr>
    </w:lvl>
    <w:lvl w:ilvl="6" w:tplc="0409000F" w:tentative="1">
      <w:start w:val="1"/>
      <w:numFmt w:val="decimal"/>
      <w:lvlText w:val="%7."/>
      <w:lvlJc w:val="left"/>
      <w:pPr>
        <w:ind w:left="3342" w:hanging="400"/>
      </w:pPr>
    </w:lvl>
    <w:lvl w:ilvl="7" w:tplc="04090019" w:tentative="1">
      <w:start w:val="1"/>
      <w:numFmt w:val="upperLetter"/>
      <w:lvlText w:val="%8."/>
      <w:lvlJc w:val="left"/>
      <w:pPr>
        <w:ind w:left="3742" w:hanging="400"/>
      </w:pPr>
    </w:lvl>
    <w:lvl w:ilvl="8" w:tplc="0409001B" w:tentative="1">
      <w:start w:val="1"/>
      <w:numFmt w:val="lowerRoman"/>
      <w:lvlText w:val="%9."/>
      <w:lvlJc w:val="right"/>
      <w:pPr>
        <w:ind w:left="4142" w:hanging="400"/>
      </w:pPr>
    </w:lvl>
  </w:abstractNum>
  <w:abstractNum w:abstractNumId="6" w15:restartNumberingAfterBreak="0">
    <w:nsid w:val="11714254"/>
    <w:multiLevelType w:val="hybridMultilevel"/>
    <w:tmpl w:val="CF28B85E"/>
    <w:lvl w:ilvl="0" w:tplc="FFFFFFFF">
      <w:start w:val="1"/>
      <w:numFmt w:val="decimal"/>
      <w:suff w:val="space"/>
      <w:lvlText w:val="%1."/>
      <w:lvlJc w:val="left"/>
      <w:pPr>
        <w:ind w:left="950" w:hanging="400"/>
      </w:pPr>
      <w:rPr>
        <w:rFonts w:ascii="맑은 고딕" w:eastAsia="맑은 고딕" w:hAnsi="맑은 고딕" w:hint="eastAsia"/>
      </w:rPr>
    </w:lvl>
    <w:lvl w:ilvl="1" w:tplc="2E3C25B0">
      <w:start w:val="1"/>
      <w:numFmt w:val="upperLetter"/>
      <w:suff w:val="space"/>
      <w:lvlText w:val="%2."/>
      <w:lvlJc w:val="left"/>
      <w:pPr>
        <w:ind w:left="1467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7" w:hanging="400"/>
      </w:pPr>
    </w:lvl>
    <w:lvl w:ilvl="3" w:tplc="0409000F" w:tentative="1">
      <w:start w:val="1"/>
      <w:numFmt w:val="decimal"/>
      <w:lvlText w:val="%4."/>
      <w:lvlJc w:val="left"/>
      <w:pPr>
        <w:ind w:left="2267" w:hanging="400"/>
      </w:pPr>
    </w:lvl>
    <w:lvl w:ilvl="4" w:tplc="04090019" w:tentative="1">
      <w:start w:val="1"/>
      <w:numFmt w:val="upperLetter"/>
      <w:lvlText w:val="%5."/>
      <w:lvlJc w:val="left"/>
      <w:pPr>
        <w:ind w:left="2667" w:hanging="400"/>
      </w:pPr>
    </w:lvl>
    <w:lvl w:ilvl="5" w:tplc="0409001B" w:tentative="1">
      <w:start w:val="1"/>
      <w:numFmt w:val="lowerRoman"/>
      <w:lvlText w:val="%6."/>
      <w:lvlJc w:val="right"/>
      <w:pPr>
        <w:ind w:left="3067" w:hanging="400"/>
      </w:pPr>
    </w:lvl>
    <w:lvl w:ilvl="6" w:tplc="0409000F" w:tentative="1">
      <w:start w:val="1"/>
      <w:numFmt w:val="decimal"/>
      <w:lvlText w:val="%7."/>
      <w:lvlJc w:val="left"/>
      <w:pPr>
        <w:ind w:left="3467" w:hanging="400"/>
      </w:pPr>
    </w:lvl>
    <w:lvl w:ilvl="7" w:tplc="04090019" w:tentative="1">
      <w:start w:val="1"/>
      <w:numFmt w:val="upperLetter"/>
      <w:lvlText w:val="%8."/>
      <w:lvlJc w:val="left"/>
      <w:pPr>
        <w:ind w:left="3867" w:hanging="400"/>
      </w:pPr>
    </w:lvl>
    <w:lvl w:ilvl="8" w:tplc="0409001B" w:tentative="1">
      <w:start w:val="1"/>
      <w:numFmt w:val="lowerRoman"/>
      <w:lvlText w:val="%9."/>
      <w:lvlJc w:val="right"/>
      <w:pPr>
        <w:ind w:left="4267" w:hanging="400"/>
      </w:pPr>
    </w:lvl>
  </w:abstractNum>
  <w:abstractNum w:abstractNumId="7" w15:restartNumberingAfterBreak="0">
    <w:nsid w:val="179261CC"/>
    <w:multiLevelType w:val="hybridMultilevel"/>
    <w:tmpl w:val="41642E96"/>
    <w:lvl w:ilvl="0" w:tplc="B7F252B6">
      <w:start w:val="1"/>
      <w:numFmt w:val="decimal"/>
      <w:suff w:val="space"/>
      <w:lvlText w:val="%1."/>
      <w:lvlJc w:val="left"/>
      <w:pPr>
        <w:ind w:left="967" w:hanging="400"/>
      </w:pPr>
      <w:rPr>
        <w:rFonts w:ascii="맑은 고딕" w:eastAsia="맑은 고딕" w:hAnsi="맑은 고딕" w:hint="eastAsia"/>
      </w:rPr>
    </w:lvl>
    <w:lvl w:ilvl="1" w:tplc="0742B4B6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8" w15:restartNumberingAfterBreak="0">
    <w:nsid w:val="190346EF"/>
    <w:multiLevelType w:val="hybridMultilevel"/>
    <w:tmpl w:val="D158A168"/>
    <w:lvl w:ilvl="0" w:tplc="7DB6377E">
      <w:start w:val="1"/>
      <w:numFmt w:val="decimal"/>
      <w:suff w:val="space"/>
      <w:lvlText w:val="%1."/>
      <w:lvlJc w:val="left"/>
      <w:pPr>
        <w:ind w:left="1306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137008"/>
    <w:multiLevelType w:val="multilevel"/>
    <w:tmpl w:val="8F0E8E40"/>
    <w:numStyleLink w:val="1"/>
  </w:abstractNum>
  <w:abstractNum w:abstractNumId="10" w15:restartNumberingAfterBreak="0">
    <w:nsid w:val="22E324BB"/>
    <w:multiLevelType w:val="hybridMultilevel"/>
    <w:tmpl w:val="41642E96"/>
    <w:lvl w:ilvl="0" w:tplc="FFFFFFFF">
      <w:start w:val="1"/>
      <w:numFmt w:val="decimal"/>
      <w:suff w:val="space"/>
      <w:lvlText w:val="%1."/>
      <w:lvlJc w:val="left"/>
      <w:pPr>
        <w:ind w:left="683" w:hanging="400"/>
      </w:pPr>
      <w:rPr>
        <w:rFonts w:ascii="맑은 고딕" w:eastAsia="맑은 고딕" w:hAnsi="맑은 고딕" w:hint="eastAsia"/>
      </w:rPr>
    </w:lvl>
    <w:lvl w:ilvl="1" w:tplc="FFFFFFFF">
      <w:start w:val="1"/>
      <w:numFmt w:val="upperLetter"/>
      <w:suff w:val="space"/>
      <w:lvlText w:val="%2."/>
      <w:lvlJc w:val="left"/>
      <w:pPr>
        <w:ind w:left="825" w:hanging="40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83" w:hanging="400"/>
      </w:pPr>
    </w:lvl>
    <w:lvl w:ilvl="3" w:tplc="FFFFFFFF" w:tentative="1">
      <w:start w:val="1"/>
      <w:numFmt w:val="decimal"/>
      <w:lvlText w:val="%4."/>
      <w:lvlJc w:val="left"/>
      <w:pPr>
        <w:ind w:left="1883" w:hanging="400"/>
      </w:pPr>
    </w:lvl>
    <w:lvl w:ilvl="4" w:tplc="FFFFFFFF" w:tentative="1">
      <w:start w:val="1"/>
      <w:numFmt w:val="upperLetter"/>
      <w:lvlText w:val="%5."/>
      <w:lvlJc w:val="left"/>
      <w:pPr>
        <w:ind w:left="2283" w:hanging="400"/>
      </w:pPr>
    </w:lvl>
    <w:lvl w:ilvl="5" w:tplc="FFFFFFFF" w:tentative="1">
      <w:start w:val="1"/>
      <w:numFmt w:val="lowerRoman"/>
      <w:lvlText w:val="%6."/>
      <w:lvlJc w:val="right"/>
      <w:pPr>
        <w:ind w:left="2683" w:hanging="400"/>
      </w:pPr>
    </w:lvl>
    <w:lvl w:ilvl="6" w:tplc="FFFFFFFF" w:tentative="1">
      <w:start w:val="1"/>
      <w:numFmt w:val="decimal"/>
      <w:lvlText w:val="%7."/>
      <w:lvlJc w:val="left"/>
      <w:pPr>
        <w:ind w:left="3083" w:hanging="400"/>
      </w:pPr>
    </w:lvl>
    <w:lvl w:ilvl="7" w:tplc="FFFFFFFF" w:tentative="1">
      <w:start w:val="1"/>
      <w:numFmt w:val="upperLetter"/>
      <w:lvlText w:val="%8."/>
      <w:lvlJc w:val="left"/>
      <w:pPr>
        <w:ind w:left="3483" w:hanging="400"/>
      </w:pPr>
    </w:lvl>
    <w:lvl w:ilvl="8" w:tplc="FFFFFFFF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1" w15:restartNumberingAfterBreak="0">
    <w:nsid w:val="258B1050"/>
    <w:multiLevelType w:val="hybridMultilevel"/>
    <w:tmpl w:val="A37AE888"/>
    <w:lvl w:ilvl="0" w:tplc="6A583DB4">
      <w:start w:val="1"/>
      <w:numFmt w:val="bullet"/>
      <w:lvlText w:val="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263F6585"/>
    <w:multiLevelType w:val="multilevel"/>
    <w:tmpl w:val="8F0E8E40"/>
    <w:numStyleLink w:val="1"/>
  </w:abstractNum>
  <w:abstractNum w:abstractNumId="13" w15:restartNumberingAfterBreak="0">
    <w:nsid w:val="303F25FB"/>
    <w:multiLevelType w:val="singleLevel"/>
    <w:tmpl w:val="A766A832"/>
    <w:lvl w:ilvl="0">
      <w:start w:val="1"/>
      <w:numFmt w:val="bullet"/>
      <w:suff w:val="space"/>
      <w:lvlText w:val="-"/>
      <w:lvlJc w:val="left"/>
      <w:pPr>
        <w:ind w:left="284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</w:abstractNum>
  <w:abstractNum w:abstractNumId="14" w15:restartNumberingAfterBreak="0">
    <w:nsid w:val="306C64F2"/>
    <w:multiLevelType w:val="hybridMultilevel"/>
    <w:tmpl w:val="41642E96"/>
    <w:lvl w:ilvl="0" w:tplc="FFFFFFFF">
      <w:start w:val="1"/>
      <w:numFmt w:val="decimal"/>
      <w:suff w:val="space"/>
      <w:lvlText w:val="%1."/>
      <w:lvlJc w:val="left"/>
      <w:pPr>
        <w:ind w:left="683" w:hanging="400"/>
      </w:pPr>
      <w:rPr>
        <w:rFonts w:ascii="맑은 고딕" w:eastAsia="맑은 고딕" w:hAnsi="맑은 고딕" w:hint="eastAsia"/>
      </w:rPr>
    </w:lvl>
    <w:lvl w:ilvl="1" w:tplc="FFFFFFFF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83" w:hanging="400"/>
      </w:pPr>
    </w:lvl>
    <w:lvl w:ilvl="3" w:tplc="FFFFFFFF" w:tentative="1">
      <w:start w:val="1"/>
      <w:numFmt w:val="decimal"/>
      <w:lvlText w:val="%4."/>
      <w:lvlJc w:val="left"/>
      <w:pPr>
        <w:ind w:left="1883" w:hanging="400"/>
      </w:pPr>
    </w:lvl>
    <w:lvl w:ilvl="4" w:tplc="FFFFFFFF" w:tentative="1">
      <w:start w:val="1"/>
      <w:numFmt w:val="upperLetter"/>
      <w:lvlText w:val="%5."/>
      <w:lvlJc w:val="left"/>
      <w:pPr>
        <w:ind w:left="2283" w:hanging="400"/>
      </w:pPr>
    </w:lvl>
    <w:lvl w:ilvl="5" w:tplc="FFFFFFFF" w:tentative="1">
      <w:start w:val="1"/>
      <w:numFmt w:val="lowerRoman"/>
      <w:lvlText w:val="%6."/>
      <w:lvlJc w:val="right"/>
      <w:pPr>
        <w:ind w:left="2683" w:hanging="400"/>
      </w:pPr>
    </w:lvl>
    <w:lvl w:ilvl="6" w:tplc="FFFFFFFF" w:tentative="1">
      <w:start w:val="1"/>
      <w:numFmt w:val="decimal"/>
      <w:lvlText w:val="%7."/>
      <w:lvlJc w:val="left"/>
      <w:pPr>
        <w:ind w:left="3083" w:hanging="400"/>
      </w:pPr>
    </w:lvl>
    <w:lvl w:ilvl="7" w:tplc="FFFFFFFF" w:tentative="1">
      <w:start w:val="1"/>
      <w:numFmt w:val="upperLetter"/>
      <w:lvlText w:val="%8."/>
      <w:lvlJc w:val="left"/>
      <w:pPr>
        <w:ind w:left="3483" w:hanging="400"/>
      </w:pPr>
    </w:lvl>
    <w:lvl w:ilvl="8" w:tplc="FFFFFFFF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5" w15:restartNumberingAfterBreak="0">
    <w:nsid w:val="32F362E1"/>
    <w:multiLevelType w:val="hybridMultilevel"/>
    <w:tmpl w:val="53BCA47E"/>
    <w:lvl w:ilvl="0" w:tplc="607CF902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33DE1057"/>
    <w:multiLevelType w:val="hybridMultilevel"/>
    <w:tmpl w:val="D7985CD4"/>
    <w:lvl w:ilvl="0" w:tplc="F824335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7574247"/>
    <w:multiLevelType w:val="multilevel"/>
    <w:tmpl w:val="8DD257F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맑은 고딕" w:eastAsia="맑은 고딕" w:hAnsi="맑은 고딕" w:cs="바탕" w:hint="eastAsia"/>
      </w:rPr>
    </w:lvl>
    <w:lvl w:ilvl="1">
      <w:start w:val="2"/>
      <w:numFmt w:val="decimal"/>
      <w:suff w:val="space"/>
      <w:lvlText w:val="%2-%1."/>
      <w:lvlJc w:val="left"/>
      <w:pPr>
        <w:ind w:left="684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826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67" w:hanging="283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8" w15:restartNumberingAfterBreak="0">
    <w:nsid w:val="3F2C320E"/>
    <w:multiLevelType w:val="multilevel"/>
    <w:tmpl w:val="8F0E8E40"/>
    <w:numStyleLink w:val="1"/>
  </w:abstractNum>
  <w:abstractNum w:abstractNumId="19" w15:restartNumberingAfterBreak="0">
    <w:nsid w:val="47670CFE"/>
    <w:multiLevelType w:val="hybridMultilevel"/>
    <w:tmpl w:val="0C8EE150"/>
    <w:lvl w:ilvl="0" w:tplc="8416BCF2">
      <w:start w:val="1"/>
      <w:numFmt w:val="bullet"/>
      <w:lvlText w:val="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4A915228"/>
    <w:multiLevelType w:val="hybridMultilevel"/>
    <w:tmpl w:val="E940F44A"/>
    <w:lvl w:ilvl="0" w:tplc="3E465B38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1" w15:restartNumberingAfterBreak="0">
    <w:nsid w:val="51211DC2"/>
    <w:multiLevelType w:val="hybridMultilevel"/>
    <w:tmpl w:val="0A9C5D90"/>
    <w:lvl w:ilvl="0" w:tplc="FFFFFFFF">
      <w:start w:val="1"/>
      <w:numFmt w:val="decimal"/>
      <w:suff w:val="space"/>
      <w:lvlText w:val="%1."/>
      <w:lvlJc w:val="left"/>
      <w:pPr>
        <w:ind w:left="1306" w:hanging="400"/>
      </w:pPr>
      <w:rPr>
        <w:rFonts w:eastAsia="맑은 고딕" w:hint="eastAsia"/>
      </w:rPr>
    </w:lvl>
    <w:lvl w:ilvl="1" w:tplc="D10680EA">
      <w:start w:val="1"/>
      <w:numFmt w:val="upperLetter"/>
      <w:suff w:val="space"/>
      <w:lvlText w:val="%2.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370466D"/>
    <w:multiLevelType w:val="multilevel"/>
    <w:tmpl w:val="8F0E8E40"/>
    <w:numStyleLink w:val="1"/>
  </w:abstractNum>
  <w:abstractNum w:abstractNumId="23" w15:restartNumberingAfterBreak="0">
    <w:nsid w:val="56A012B8"/>
    <w:multiLevelType w:val="multilevel"/>
    <w:tmpl w:val="8F0E8E40"/>
    <w:numStyleLink w:val="1"/>
  </w:abstractNum>
  <w:abstractNum w:abstractNumId="24" w15:restartNumberingAfterBreak="0">
    <w:nsid w:val="5A4A1EBB"/>
    <w:multiLevelType w:val="hybridMultilevel"/>
    <w:tmpl w:val="7D689C64"/>
    <w:lvl w:ilvl="0" w:tplc="D9342446">
      <w:start w:val="1"/>
      <w:numFmt w:val="bullet"/>
      <w:lvlText w:val="Ø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61887A35"/>
    <w:multiLevelType w:val="multilevel"/>
    <w:tmpl w:val="AB8485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-%1."/>
      <w:lvlJc w:val="left"/>
      <w:pPr>
        <w:ind w:left="684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6" w15:restartNumberingAfterBreak="0">
    <w:nsid w:val="62581704"/>
    <w:multiLevelType w:val="multilevel"/>
    <w:tmpl w:val="8F0E8E40"/>
    <w:numStyleLink w:val="1"/>
  </w:abstractNum>
  <w:abstractNum w:abstractNumId="27" w15:restartNumberingAfterBreak="0">
    <w:nsid w:val="63EF218E"/>
    <w:multiLevelType w:val="multilevel"/>
    <w:tmpl w:val="8F0E8E40"/>
    <w:numStyleLink w:val="1"/>
  </w:abstractNum>
  <w:abstractNum w:abstractNumId="28" w15:restartNumberingAfterBreak="0">
    <w:nsid w:val="6765629A"/>
    <w:multiLevelType w:val="hybridMultilevel"/>
    <w:tmpl w:val="21B6BBC4"/>
    <w:lvl w:ilvl="0" w:tplc="FC1422A8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9" w:hanging="400"/>
      </w:pPr>
    </w:lvl>
    <w:lvl w:ilvl="2" w:tplc="0409001B" w:tentative="1">
      <w:start w:val="1"/>
      <w:numFmt w:val="lowerRoman"/>
      <w:lvlText w:val="%3."/>
      <w:lvlJc w:val="right"/>
      <w:pPr>
        <w:ind w:left="2009" w:hanging="400"/>
      </w:pPr>
    </w:lvl>
    <w:lvl w:ilvl="3" w:tplc="0409000F" w:tentative="1">
      <w:start w:val="1"/>
      <w:numFmt w:val="decimal"/>
      <w:lvlText w:val="%4."/>
      <w:lvlJc w:val="left"/>
      <w:pPr>
        <w:ind w:left="2409" w:hanging="400"/>
      </w:pPr>
    </w:lvl>
    <w:lvl w:ilvl="4" w:tplc="04090019" w:tentative="1">
      <w:start w:val="1"/>
      <w:numFmt w:val="upperLetter"/>
      <w:lvlText w:val="%5."/>
      <w:lvlJc w:val="left"/>
      <w:pPr>
        <w:ind w:left="2809" w:hanging="400"/>
      </w:pPr>
    </w:lvl>
    <w:lvl w:ilvl="5" w:tplc="0409001B" w:tentative="1">
      <w:start w:val="1"/>
      <w:numFmt w:val="lowerRoman"/>
      <w:lvlText w:val="%6."/>
      <w:lvlJc w:val="right"/>
      <w:pPr>
        <w:ind w:left="3209" w:hanging="400"/>
      </w:pPr>
    </w:lvl>
    <w:lvl w:ilvl="6" w:tplc="0409000F" w:tentative="1">
      <w:start w:val="1"/>
      <w:numFmt w:val="decimal"/>
      <w:lvlText w:val="%7."/>
      <w:lvlJc w:val="left"/>
      <w:pPr>
        <w:ind w:left="3609" w:hanging="400"/>
      </w:pPr>
    </w:lvl>
    <w:lvl w:ilvl="7" w:tplc="04090019" w:tentative="1">
      <w:start w:val="1"/>
      <w:numFmt w:val="upperLetter"/>
      <w:lvlText w:val="%8."/>
      <w:lvlJc w:val="left"/>
      <w:pPr>
        <w:ind w:left="4009" w:hanging="400"/>
      </w:pPr>
    </w:lvl>
    <w:lvl w:ilvl="8" w:tplc="0409001B" w:tentative="1">
      <w:start w:val="1"/>
      <w:numFmt w:val="lowerRoman"/>
      <w:lvlText w:val="%9."/>
      <w:lvlJc w:val="right"/>
      <w:pPr>
        <w:ind w:left="4409" w:hanging="400"/>
      </w:pPr>
    </w:lvl>
  </w:abstractNum>
  <w:abstractNum w:abstractNumId="29" w15:restartNumberingAfterBreak="0">
    <w:nsid w:val="692467AB"/>
    <w:multiLevelType w:val="multilevel"/>
    <w:tmpl w:val="560208EA"/>
    <w:lvl w:ilvl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30" w15:restartNumberingAfterBreak="0">
    <w:nsid w:val="6AA345AE"/>
    <w:multiLevelType w:val="multilevel"/>
    <w:tmpl w:val="8F0E8E40"/>
    <w:numStyleLink w:val="1"/>
  </w:abstractNum>
  <w:abstractNum w:abstractNumId="31" w15:restartNumberingAfterBreak="0">
    <w:nsid w:val="6AD94EC5"/>
    <w:multiLevelType w:val="hybridMultilevel"/>
    <w:tmpl w:val="239A1C1A"/>
    <w:lvl w:ilvl="0" w:tplc="D9342446">
      <w:start w:val="1"/>
      <w:numFmt w:val="bullet"/>
      <w:lvlText w:val="Ø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AFA37A7"/>
    <w:multiLevelType w:val="hybridMultilevel"/>
    <w:tmpl w:val="667877EC"/>
    <w:lvl w:ilvl="0" w:tplc="FFFFFFFF">
      <w:start w:val="1"/>
      <w:numFmt w:val="decimal"/>
      <w:suff w:val="space"/>
      <w:lvlText w:val="%1."/>
      <w:lvlJc w:val="left"/>
      <w:pPr>
        <w:ind w:left="1306" w:hanging="400"/>
      </w:pPr>
      <w:rPr>
        <w:rFonts w:ascii="맑은 고딕" w:eastAsia="맑은 고딕" w:hAnsi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823" w:hanging="400"/>
      </w:pPr>
    </w:lvl>
    <w:lvl w:ilvl="2" w:tplc="0409001B" w:tentative="1">
      <w:start w:val="1"/>
      <w:numFmt w:val="lowerRoman"/>
      <w:lvlText w:val="%3."/>
      <w:lvlJc w:val="right"/>
      <w:pPr>
        <w:ind w:left="2223" w:hanging="400"/>
      </w:pPr>
    </w:lvl>
    <w:lvl w:ilvl="3" w:tplc="0409000F" w:tentative="1">
      <w:start w:val="1"/>
      <w:numFmt w:val="decimal"/>
      <w:lvlText w:val="%4."/>
      <w:lvlJc w:val="left"/>
      <w:pPr>
        <w:ind w:left="2623" w:hanging="400"/>
      </w:pPr>
    </w:lvl>
    <w:lvl w:ilvl="4" w:tplc="04090019" w:tentative="1">
      <w:start w:val="1"/>
      <w:numFmt w:val="upperLetter"/>
      <w:lvlText w:val="%5."/>
      <w:lvlJc w:val="left"/>
      <w:pPr>
        <w:ind w:left="3023" w:hanging="400"/>
      </w:pPr>
    </w:lvl>
    <w:lvl w:ilvl="5" w:tplc="0409001B" w:tentative="1">
      <w:start w:val="1"/>
      <w:numFmt w:val="lowerRoman"/>
      <w:lvlText w:val="%6."/>
      <w:lvlJc w:val="right"/>
      <w:pPr>
        <w:ind w:left="3423" w:hanging="400"/>
      </w:pPr>
    </w:lvl>
    <w:lvl w:ilvl="6" w:tplc="0409000F" w:tentative="1">
      <w:start w:val="1"/>
      <w:numFmt w:val="decimal"/>
      <w:lvlText w:val="%7."/>
      <w:lvlJc w:val="left"/>
      <w:pPr>
        <w:ind w:left="3823" w:hanging="400"/>
      </w:pPr>
    </w:lvl>
    <w:lvl w:ilvl="7" w:tplc="04090019" w:tentative="1">
      <w:start w:val="1"/>
      <w:numFmt w:val="upperLetter"/>
      <w:lvlText w:val="%8."/>
      <w:lvlJc w:val="left"/>
      <w:pPr>
        <w:ind w:left="4223" w:hanging="400"/>
      </w:pPr>
    </w:lvl>
    <w:lvl w:ilvl="8" w:tplc="0409001B" w:tentative="1">
      <w:start w:val="1"/>
      <w:numFmt w:val="lowerRoman"/>
      <w:lvlText w:val="%9."/>
      <w:lvlJc w:val="right"/>
      <w:pPr>
        <w:ind w:left="4623" w:hanging="400"/>
      </w:pPr>
    </w:lvl>
  </w:abstractNum>
  <w:abstractNum w:abstractNumId="33" w15:restartNumberingAfterBreak="0">
    <w:nsid w:val="6B4514E2"/>
    <w:multiLevelType w:val="hybridMultilevel"/>
    <w:tmpl w:val="DE26EB84"/>
    <w:lvl w:ilvl="0" w:tplc="F34E9A40">
      <w:start w:val="1"/>
      <w:numFmt w:val="decimal"/>
      <w:suff w:val="space"/>
      <w:lvlText w:val="%1."/>
      <w:lvlJc w:val="left"/>
      <w:pPr>
        <w:ind w:left="1306" w:hanging="400"/>
      </w:pPr>
      <w:rPr>
        <w:rFonts w:ascii="맑은 고딕" w:eastAsia="맑은 고딕" w:hAnsi="맑은 고딕" w:hint="eastAsia"/>
      </w:rPr>
    </w:lvl>
    <w:lvl w:ilvl="1" w:tplc="9B3E086E">
      <w:start w:val="1"/>
      <w:numFmt w:val="upperLetter"/>
      <w:suff w:val="space"/>
      <w:lvlText w:val="%2."/>
      <w:lvlJc w:val="left"/>
      <w:pPr>
        <w:ind w:left="541" w:hanging="400"/>
      </w:pPr>
      <w:rPr>
        <w:rFonts w:hint="eastAsia"/>
      </w:rPr>
    </w:lvl>
    <w:lvl w:ilvl="2" w:tplc="76482890">
      <w:start w:val="1"/>
      <w:numFmt w:val="lowerRoman"/>
      <w:suff w:val="space"/>
      <w:lvlText w:val="%3."/>
      <w:lvlJc w:val="right"/>
      <w:pPr>
        <w:ind w:left="1600" w:hanging="40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70CB5F12"/>
    <w:multiLevelType w:val="hybridMultilevel"/>
    <w:tmpl w:val="DB1E8BFA"/>
    <w:lvl w:ilvl="0" w:tplc="6AB29FBA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5" w15:restartNumberingAfterBreak="0">
    <w:nsid w:val="764A4366"/>
    <w:multiLevelType w:val="hybridMultilevel"/>
    <w:tmpl w:val="AA4EFB26"/>
    <w:lvl w:ilvl="0" w:tplc="5232D9E8">
      <w:start w:val="1"/>
      <w:numFmt w:val="bullet"/>
      <w:lvlText w:val="┗"/>
      <w:lvlJc w:val="left"/>
      <w:pPr>
        <w:ind w:left="800" w:hanging="400"/>
      </w:pPr>
      <w:rPr>
        <w:rFonts w:ascii="맑은 고딕" w:eastAsia="맑은 고딕" w:hAnsi="맑은 고딕" w:hint="eastAsia"/>
        <w:b w:val="0"/>
        <w:i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97E23DB"/>
    <w:multiLevelType w:val="multilevel"/>
    <w:tmpl w:val="8F0E8E40"/>
    <w:numStyleLink w:val="1"/>
  </w:abstractNum>
  <w:abstractNum w:abstractNumId="37" w15:restartNumberingAfterBreak="0">
    <w:nsid w:val="7DB02313"/>
    <w:multiLevelType w:val="hybridMultilevel"/>
    <w:tmpl w:val="E1309F84"/>
    <w:lvl w:ilvl="0" w:tplc="C4625E3A">
      <w:start w:val="1"/>
      <w:numFmt w:val="decimal"/>
      <w:suff w:val="space"/>
      <w:lvlText w:val="%1."/>
      <w:lvlJc w:val="left"/>
      <w:pPr>
        <w:ind w:left="683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461338213">
    <w:abstractNumId w:val="1"/>
  </w:num>
  <w:num w:numId="2" w16cid:durableId="1992757802">
    <w:abstractNumId w:val="29"/>
  </w:num>
  <w:num w:numId="3" w16cid:durableId="905845665">
    <w:abstractNumId w:val="0"/>
  </w:num>
  <w:num w:numId="4" w16cid:durableId="1891920568">
    <w:abstractNumId w:val="20"/>
  </w:num>
  <w:num w:numId="5" w16cid:durableId="1391615333">
    <w:abstractNumId w:val="15"/>
  </w:num>
  <w:num w:numId="6" w16cid:durableId="1643119520">
    <w:abstractNumId w:val="25"/>
  </w:num>
  <w:num w:numId="7" w16cid:durableId="854418784">
    <w:abstractNumId w:val="17"/>
  </w:num>
  <w:num w:numId="8" w16cid:durableId="1735464530">
    <w:abstractNumId w:val="26"/>
  </w:num>
  <w:num w:numId="9" w16cid:durableId="2123956909">
    <w:abstractNumId w:val="34"/>
  </w:num>
  <w:num w:numId="10" w16cid:durableId="1993946002">
    <w:abstractNumId w:val="22"/>
  </w:num>
  <w:num w:numId="11" w16cid:durableId="1488521404">
    <w:abstractNumId w:val="11"/>
  </w:num>
  <w:num w:numId="12" w16cid:durableId="762729135">
    <w:abstractNumId w:val="19"/>
  </w:num>
  <w:num w:numId="13" w16cid:durableId="742603273">
    <w:abstractNumId w:val="13"/>
  </w:num>
  <w:num w:numId="14" w16cid:durableId="1863933983">
    <w:abstractNumId w:val="7"/>
  </w:num>
  <w:num w:numId="15" w16cid:durableId="379207546">
    <w:abstractNumId w:val="24"/>
  </w:num>
  <w:num w:numId="16" w16cid:durableId="2132936134">
    <w:abstractNumId w:val="9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  <w:lvlOverride w:ilvl="1">
      <w:lvl w:ilvl="1">
        <w:start w:val="1"/>
        <w:numFmt w:val="bullet"/>
        <w:suff w:val="space"/>
        <w:lvlText w:val="▷"/>
        <w:lvlJc w:val="left"/>
        <w:pPr>
          <w:ind w:left="692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  <w:lang w:val="en-US"/>
        </w:rPr>
      </w:lvl>
    </w:lvlOverride>
  </w:num>
  <w:num w:numId="17" w16cid:durableId="1712919920">
    <w:abstractNumId w:val="4"/>
  </w:num>
  <w:num w:numId="18" w16cid:durableId="1406613474">
    <w:abstractNumId w:val="14"/>
  </w:num>
  <w:num w:numId="19" w16cid:durableId="7222090">
    <w:abstractNumId w:val="37"/>
  </w:num>
  <w:num w:numId="20" w16cid:durableId="1356888087">
    <w:abstractNumId w:val="10"/>
  </w:num>
  <w:num w:numId="21" w16cid:durableId="1004627781">
    <w:abstractNumId w:val="5"/>
  </w:num>
  <w:num w:numId="22" w16cid:durableId="283268842">
    <w:abstractNumId w:val="23"/>
  </w:num>
  <w:num w:numId="23" w16cid:durableId="100879460">
    <w:abstractNumId w:val="27"/>
  </w:num>
  <w:num w:numId="24" w16cid:durableId="1085803943">
    <w:abstractNumId w:val="31"/>
  </w:num>
  <w:num w:numId="25" w16cid:durableId="394280237">
    <w:abstractNumId w:val="2"/>
  </w:num>
  <w:num w:numId="26" w16cid:durableId="470099200">
    <w:abstractNumId w:val="28"/>
  </w:num>
  <w:num w:numId="27" w16cid:durableId="262610424">
    <w:abstractNumId w:val="30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</w:num>
  <w:num w:numId="28" w16cid:durableId="2070153380">
    <w:abstractNumId w:val="18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</w:num>
  <w:num w:numId="29" w16cid:durableId="1880849278">
    <w:abstractNumId w:val="32"/>
  </w:num>
  <w:num w:numId="30" w16cid:durableId="1890919205">
    <w:abstractNumId w:val="35"/>
  </w:num>
  <w:num w:numId="31" w16cid:durableId="1214535185">
    <w:abstractNumId w:val="6"/>
  </w:num>
  <w:num w:numId="32" w16cid:durableId="875049045">
    <w:abstractNumId w:val="33"/>
  </w:num>
  <w:num w:numId="33" w16cid:durableId="1811630205">
    <w:abstractNumId w:val="8"/>
  </w:num>
  <w:num w:numId="34" w16cid:durableId="100532872">
    <w:abstractNumId w:val="21"/>
  </w:num>
  <w:num w:numId="35" w16cid:durableId="1825003488">
    <w:abstractNumId w:val="36"/>
  </w:num>
  <w:num w:numId="36" w16cid:durableId="1505439062">
    <w:abstractNumId w:val="36"/>
  </w:num>
  <w:num w:numId="37" w16cid:durableId="1497260959">
    <w:abstractNumId w:val="3"/>
  </w:num>
  <w:num w:numId="38" w16cid:durableId="1742363143">
    <w:abstractNumId w:val="16"/>
  </w:num>
  <w:num w:numId="39" w16cid:durableId="1206525092">
    <w:abstractNumId w:val="1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F29"/>
    <w:rsid w:val="00000E6D"/>
    <w:rsid w:val="00001604"/>
    <w:rsid w:val="00002D50"/>
    <w:rsid w:val="0000408A"/>
    <w:rsid w:val="00004399"/>
    <w:rsid w:val="00005542"/>
    <w:rsid w:val="000066DF"/>
    <w:rsid w:val="00006BFA"/>
    <w:rsid w:val="00007D3C"/>
    <w:rsid w:val="00011A22"/>
    <w:rsid w:val="00012364"/>
    <w:rsid w:val="0001244E"/>
    <w:rsid w:val="0001318F"/>
    <w:rsid w:val="000135D2"/>
    <w:rsid w:val="00015095"/>
    <w:rsid w:val="000151A1"/>
    <w:rsid w:val="000156FE"/>
    <w:rsid w:val="00016465"/>
    <w:rsid w:val="00021206"/>
    <w:rsid w:val="00022F7F"/>
    <w:rsid w:val="00023CCE"/>
    <w:rsid w:val="00024ECE"/>
    <w:rsid w:val="0002501C"/>
    <w:rsid w:val="00026CAD"/>
    <w:rsid w:val="00030550"/>
    <w:rsid w:val="000306DD"/>
    <w:rsid w:val="00030993"/>
    <w:rsid w:val="00030AB6"/>
    <w:rsid w:val="00032349"/>
    <w:rsid w:val="0003350D"/>
    <w:rsid w:val="00034592"/>
    <w:rsid w:val="000366B4"/>
    <w:rsid w:val="00037451"/>
    <w:rsid w:val="000405B5"/>
    <w:rsid w:val="00040612"/>
    <w:rsid w:val="000414E9"/>
    <w:rsid w:val="000421F5"/>
    <w:rsid w:val="000427D4"/>
    <w:rsid w:val="0004294A"/>
    <w:rsid w:val="00043AA6"/>
    <w:rsid w:val="00044DFF"/>
    <w:rsid w:val="00045379"/>
    <w:rsid w:val="0004587B"/>
    <w:rsid w:val="00045A43"/>
    <w:rsid w:val="00045ED0"/>
    <w:rsid w:val="00050CE6"/>
    <w:rsid w:val="000513AE"/>
    <w:rsid w:val="000530A0"/>
    <w:rsid w:val="00053216"/>
    <w:rsid w:val="00053D10"/>
    <w:rsid w:val="00054313"/>
    <w:rsid w:val="0005439D"/>
    <w:rsid w:val="0005537C"/>
    <w:rsid w:val="0005537E"/>
    <w:rsid w:val="000562EE"/>
    <w:rsid w:val="00060565"/>
    <w:rsid w:val="0006314C"/>
    <w:rsid w:val="000636E3"/>
    <w:rsid w:val="00063BA5"/>
    <w:rsid w:val="00065787"/>
    <w:rsid w:val="00065F40"/>
    <w:rsid w:val="00066698"/>
    <w:rsid w:val="000673AA"/>
    <w:rsid w:val="00067665"/>
    <w:rsid w:val="00071369"/>
    <w:rsid w:val="00071A0F"/>
    <w:rsid w:val="0007338D"/>
    <w:rsid w:val="00074E98"/>
    <w:rsid w:val="0007572F"/>
    <w:rsid w:val="00076242"/>
    <w:rsid w:val="00080589"/>
    <w:rsid w:val="0008076C"/>
    <w:rsid w:val="00080C9B"/>
    <w:rsid w:val="000824F8"/>
    <w:rsid w:val="0008313D"/>
    <w:rsid w:val="000834B8"/>
    <w:rsid w:val="00084878"/>
    <w:rsid w:val="00084D1E"/>
    <w:rsid w:val="00087A61"/>
    <w:rsid w:val="00087D6A"/>
    <w:rsid w:val="00090631"/>
    <w:rsid w:val="0009064A"/>
    <w:rsid w:val="00091B4F"/>
    <w:rsid w:val="0009218A"/>
    <w:rsid w:val="000928E4"/>
    <w:rsid w:val="00092A17"/>
    <w:rsid w:val="00094AAA"/>
    <w:rsid w:val="00095A38"/>
    <w:rsid w:val="000969CA"/>
    <w:rsid w:val="000970FA"/>
    <w:rsid w:val="00097AA5"/>
    <w:rsid w:val="00097E33"/>
    <w:rsid w:val="000A0E6A"/>
    <w:rsid w:val="000A0FAA"/>
    <w:rsid w:val="000A19A8"/>
    <w:rsid w:val="000A3181"/>
    <w:rsid w:val="000A3BF6"/>
    <w:rsid w:val="000A3EB7"/>
    <w:rsid w:val="000A4B68"/>
    <w:rsid w:val="000A6426"/>
    <w:rsid w:val="000A6562"/>
    <w:rsid w:val="000A69BB"/>
    <w:rsid w:val="000A7A81"/>
    <w:rsid w:val="000B029F"/>
    <w:rsid w:val="000B0805"/>
    <w:rsid w:val="000B0E28"/>
    <w:rsid w:val="000B1CB6"/>
    <w:rsid w:val="000B1F70"/>
    <w:rsid w:val="000B2CEC"/>
    <w:rsid w:val="000B3275"/>
    <w:rsid w:val="000B37C0"/>
    <w:rsid w:val="000B3A66"/>
    <w:rsid w:val="000B4580"/>
    <w:rsid w:val="000B4AA6"/>
    <w:rsid w:val="000B5520"/>
    <w:rsid w:val="000B57A9"/>
    <w:rsid w:val="000B5C49"/>
    <w:rsid w:val="000B5D4B"/>
    <w:rsid w:val="000B6FEA"/>
    <w:rsid w:val="000B7844"/>
    <w:rsid w:val="000C037C"/>
    <w:rsid w:val="000C0709"/>
    <w:rsid w:val="000C0891"/>
    <w:rsid w:val="000C218F"/>
    <w:rsid w:val="000C2F23"/>
    <w:rsid w:val="000C3B86"/>
    <w:rsid w:val="000C455C"/>
    <w:rsid w:val="000C6AB8"/>
    <w:rsid w:val="000C7135"/>
    <w:rsid w:val="000D028A"/>
    <w:rsid w:val="000D0E8C"/>
    <w:rsid w:val="000D16FB"/>
    <w:rsid w:val="000D17F4"/>
    <w:rsid w:val="000D210D"/>
    <w:rsid w:val="000D2C3F"/>
    <w:rsid w:val="000D2D47"/>
    <w:rsid w:val="000D3707"/>
    <w:rsid w:val="000D4174"/>
    <w:rsid w:val="000D445C"/>
    <w:rsid w:val="000D65E1"/>
    <w:rsid w:val="000D6820"/>
    <w:rsid w:val="000D6CC5"/>
    <w:rsid w:val="000D7C7B"/>
    <w:rsid w:val="000E0B7F"/>
    <w:rsid w:val="000E0F2A"/>
    <w:rsid w:val="000E1599"/>
    <w:rsid w:val="000E18D3"/>
    <w:rsid w:val="000E2074"/>
    <w:rsid w:val="000E36BD"/>
    <w:rsid w:val="000E377A"/>
    <w:rsid w:val="000E3BD2"/>
    <w:rsid w:val="000E5314"/>
    <w:rsid w:val="000E5863"/>
    <w:rsid w:val="000E622E"/>
    <w:rsid w:val="000E6D70"/>
    <w:rsid w:val="000E7776"/>
    <w:rsid w:val="000F1697"/>
    <w:rsid w:val="000F2060"/>
    <w:rsid w:val="000F2AC1"/>
    <w:rsid w:val="000F2DB7"/>
    <w:rsid w:val="000F302D"/>
    <w:rsid w:val="000F36DE"/>
    <w:rsid w:val="000F38CE"/>
    <w:rsid w:val="000F3A28"/>
    <w:rsid w:val="000F3A77"/>
    <w:rsid w:val="000F3FB7"/>
    <w:rsid w:val="000F577F"/>
    <w:rsid w:val="000F5980"/>
    <w:rsid w:val="000F7439"/>
    <w:rsid w:val="001007C4"/>
    <w:rsid w:val="00100A9C"/>
    <w:rsid w:val="00100AD3"/>
    <w:rsid w:val="00100C6B"/>
    <w:rsid w:val="0010335B"/>
    <w:rsid w:val="00105881"/>
    <w:rsid w:val="00105CB1"/>
    <w:rsid w:val="001079D3"/>
    <w:rsid w:val="00107B1A"/>
    <w:rsid w:val="00107E24"/>
    <w:rsid w:val="00111305"/>
    <w:rsid w:val="00111458"/>
    <w:rsid w:val="001119C9"/>
    <w:rsid w:val="00111F0F"/>
    <w:rsid w:val="00112047"/>
    <w:rsid w:val="00113C0C"/>
    <w:rsid w:val="001141D0"/>
    <w:rsid w:val="00115514"/>
    <w:rsid w:val="00115E83"/>
    <w:rsid w:val="001161CA"/>
    <w:rsid w:val="001165EB"/>
    <w:rsid w:val="0011673B"/>
    <w:rsid w:val="00117292"/>
    <w:rsid w:val="00121378"/>
    <w:rsid w:val="001214DC"/>
    <w:rsid w:val="00122B32"/>
    <w:rsid w:val="001249BE"/>
    <w:rsid w:val="00124A44"/>
    <w:rsid w:val="00124E08"/>
    <w:rsid w:val="001251D5"/>
    <w:rsid w:val="001255FA"/>
    <w:rsid w:val="00125FE7"/>
    <w:rsid w:val="00126B90"/>
    <w:rsid w:val="001273AC"/>
    <w:rsid w:val="001274AB"/>
    <w:rsid w:val="0013009A"/>
    <w:rsid w:val="0013064F"/>
    <w:rsid w:val="001329C0"/>
    <w:rsid w:val="00133203"/>
    <w:rsid w:val="00134C3B"/>
    <w:rsid w:val="0013504A"/>
    <w:rsid w:val="001363F7"/>
    <w:rsid w:val="00136AD1"/>
    <w:rsid w:val="00136C03"/>
    <w:rsid w:val="00140324"/>
    <w:rsid w:val="001406AE"/>
    <w:rsid w:val="00140A3D"/>
    <w:rsid w:val="00141A62"/>
    <w:rsid w:val="00141DAA"/>
    <w:rsid w:val="001421D4"/>
    <w:rsid w:val="00143155"/>
    <w:rsid w:val="00143A31"/>
    <w:rsid w:val="00143FB6"/>
    <w:rsid w:val="001440C2"/>
    <w:rsid w:val="00144EE3"/>
    <w:rsid w:val="00146516"/>
    <w:rsid w:val="001466E0"/>
    <w:rsid w:val="00146A5F"/>
    <w:rsid w:val="001506AF"/>
    <w:rsid w:val="00150808"/>
    <w:rsid w:val="00150CD2"/>
    <w:rsid w:val="0015136E"/>
    <w:rsid w:val="0015144F"/>
    <w:rsid w:val="00151927"/>
    <w:rsid w:val="0015219D"/>
    <w:rsid w:val="001521A0"/>
    <w:rsid w:val="00152351"/>
    <w:rsid w:val="001526B7"/>
    <w:rsid w:val="001558A8"/>
    <w:rsid w:val="00155A41"/>
    <w:rsid w:val="00155A5F"/>
    <w:rsid w:val="00155CA6"/>
    <w:rsid w:val="00155E69"/>
    <w:rsid w:val="00157B18"/>
    <w:rsid w:val="00162E0A"/>
    <w:rsid w:val="001637A8"/>
    <w:rsid w:val="00163B2E"/>
    <w:rsid w:val="0016471C"/>
    <w:rsid w:val="00164A7D"/>
    <w:rsid w:val="0016526A"/>
    <w:rsid w:val="0016797D"/>
    <w:rsid w:val="0017001C"/>
    <w:rsid w:val="00171E55"/>
    <w:rsid w:val="001723E8"/>
    <w:rsid w:val="00172655"/>
    <w:rsid w:val="00172C5F"/>
    <w:rsid w:val="00173FAB"/>
    <w:rsid w:val="0017456E"/>
    <w:rsid w:val="00175DB7"/>
    <w:rsid w:val="00177854"/>
    <w:rsid w:val="0018062D"/>
    <w:rsid w:val="00180783"/>
    <w:rsid w:val="001819A2"/>
    <w:rsid w:val="001822A6"/>
    <w:rsid w:val="00182DA2"/>
    <w:rsid w:val="001838E0"/>
    <w:rsid w:val="00183FD8"/>
    <w:rsid w:val="00184B3C"/>
    <w:rsid w:val="001852F8"/>
    <w:rsid w:val="0018592B"/>
    <w:rsid w:val="0018625E"/>
    <w:rsid w:val="0018649C"/>
    <w:rsid w:val="00190412"/>
    <w:rsid w:val="00190AB3"/>
    <w:rsid w:val="00192169"/>
    <w:rsid w:val="00192506"/>
    <w:rsid w:val="00192D49"/>
    <w:rsid w:val="001945DB"/>
    <w:rsid w:val="00194BD7"/>
    <w:rsid w:val="001951E0"/>
    <w:rsid w:val="0019689F"/>
    <w:rsid w:val="00196E46"/>
    <w:rsid w:val="00197EAD"/>
    <w:rsid w:val="001A05F0"/>
    <w:rsid w:val="001A1F9D"/>
    <w:rsid w:val="001A28CC"/>
    <w:rsid w:val="001A2A65"/>
    <w:rsid w:val="001A33BF"/>
    <w:rsid w:val="001A350E"/>
    <w:rsid w:val="001A3AAC"/>
    <w:rsid w:val="001A445B"/>
    <w:rsid w:val="001A479F"/>
    <w:rsid w:val="001A5366"/>
    <w:rsid w:val="001A6B92"/>
    <w:rsid w:val="001B0357"/>
    <w:rsid w:val="001B1710"/>
    <w:rsid w:val="001B2159"/>
    <w:rsid w:val="001B3254"/>
    <w:rsid w:val="001B404B"/>
    <w:rsid w:val="001B4E52"/>
    <w:rsid w:val="001B5025"/>
    <w:rsid w:val="001B543B"/>
    <w:rsid w:val="001B5580"/>
    <w:rsid w:val="001B5DC8"/>
    <w:rsid w:val="001B63B1"/>
    <w:rsid w:val="001B6FFF"/>
    <w:rsid w:val="001B7805"/>
    <w:rsid w:val="001B79AB"/>
    <w:rsid w:val="001B7C4E"/>
    <w:rsid w:val="001C08E4"/>
    <w:rsid w:val="001C3565"/>
    <w:rsid w:val="001C3901"/>
    <w:rsid w:val="001C3F01"/>
    <w:rsid w:val="001C448E"/>
    <w:rsid w:val="001C5EA7"/>
    <w:rsid w:val="001C771A"/>
    <w:rsid w:val="001D0036"/>
    <w:rsid w:val="001D029F"/>
    <w:rsid w:val="001D16C8"/>
    <w:rsid w:val="001D2781"/>
    <w:rsid w:val="001D3342"/>
    <w:rsid w:val="001D35E0"/>
    <w:rsid w:val="001D36D6"/>
    <w:rsid w:val="001D4D96"/>
    <w:rsid w:val="001D57FF"/>
    <w:rsid w:val="001D5ADF"/>
    <w:rsid w:val="001D5E2C"/>
    <w:rsid w:val="001D626E"/>
    <w:rsid w:val="001D792F"/>
    <w:rsid w:val="001D7969"/>
    <w:rsid w:val="001D7EAC"/>
    <w:rsid w:val="001E02C2"/>
    <w:rsid w:val="001E0DF4"/>
    <w:rsid w:val="001E188C"/>
    <w:rsid w:val="001E313F"/>
    <w:rsid w:val="001E34A4"/>
    <w:rsid w:val="001E3537"/>
    <w:rsid w:val="001E357D"/>
    <w:rsid w:val="001E40D3"/>
    <w:rsid w:val="001E486E"/>
    <w:rsid w:val="001E4DA9"/>
    <w:rsid w:val="001E4F2C"/>
    <w:rsid w:val="001E5415"/>
    <w:rsid w:val="001E6C1D"/>
    <w:rsid w:val="001E6E4F"/>
    <w:rsid w:val="001F0607"/>
    <w:rsid w:val="001F1A76"/>
    <w:rsid w:val="001F250E"/>
    <w:rsid w:val="001F325A"/>
    <w:rsid w:val="001F4D1C"/>
    <w:rsid w:val="001F573C"/>
    <w:rsid w:val="001F5A28"/>
    <w:rsid w:val="001F5EDB"/>
    <w:rsid w:val="002002FB"/>
    <w:rsid w:val="002019D8"/>
    <w:rsid w:val="00205403"/>
    <w:rsid w:val="002070D1"/>
    <w:rsid w:val="002072FE"/>
    <w:rsid w:val="00207F74"/>
    <w:rsid w:val="00210597"/>
    <w:rsid w:val="002113A8"/>
    <w:rsid w:val="00212091"/>
    <w:rsid w:val="00213281"/>
    <w:rsid w:val="00213305"/>
    <w:rsid w:val="002137A7"/>
    <w:rsid w:val="002159A0"/>
    <w:rsid w:val="00216103"/>
    <w:rsid w:val="00216514"/>
    <w:rsid w:val="0021678E"/>
    <w:rsid w:val="00217FC5"/>
    <w:rsid w:val="00220453"/>
    <w:rsid w:val="00220D00"/>
    <w:rsid w:val="002217DF"/>
    <w:rsid w:val="00224053"/>
    <w:rsid w:val="00224133"/>
    <w:rsid w:val="0022543C"/>
    <w:rsid w:val="0022616A"/>
    <w:rsid w:val="00226279"/>
    <w:rsid w:val="00226C3D"/>
    <w:rsid w:val="00226F68"/>
    <w:rsid w:val="00227E0E"/>
    <w:rsid w:val="002325A0"/>
    <w:rsid w:val="00234480"/>
    <w:rsid w:val="0023512B"/>
    <w:rsid w:val="00235203"/>
    <w:rsid w:val="002355A2"/>
    <w:rsid w:val="00235B18"/>
    <w:rsid w:val="0023612D"/>
    <w:rsid w:val="00237372"/>
    <w:rsid w:val="002402EE"/>
    <w:rsid w:val="0024170E"/>
    <w:rsid w:val="00242183"/>
    <w:rsid w:val="00243413"/>
    <w:rsid w:val="002435F8"/>
    <w:rsid w:val="00243619"/>
    <w:rsid w:val="0024362A"/>
    <w:rsid w:val="00243679"/>
    <w:rsid w:val="00243B1A"/>
    <w:rsid w:val="00243DA4"/>
    <w:rsid w:val="00244520"/>
    <w:rsid w:val="00245247"/>
    <w:rsid w:val="00245BD4"/>
    <w:rsid w:val="0024640D"/>
    <w:rsid w:val="00246A55"/>
    <w:rsid w:val="00246DE5"/>
    <w:rsid w:val="002470CC"/>
    <w:rsid w:val="00250488"/>
    <w:rsid w:val="00250A1C"/>
    <w:rsid w:val="00251072"/>
    <w:rsid w:val="00251979"/>
    <w:rsid w:val="002538D0"/>
    <w:rsid w:val="00253EA3"/>
    <w:rsid w:val="00254761"/>
    <w:rsid w:val="00254E14"/>
    <w:rsid w:val="00254FBE"/>
    <w:rsid w:val="00255C17"/>
    <w:rsid w:val="00256896"/>
    <w:rsid w:val="00256D78"/>
    <w:rsid w:val="00257400"/>
    <w:rsid w:val="00257508"/>
    <w:rsid w:val="00257DDD"/>
    <w:rsid w:val="002604AA"/>
    <w:rsid w:val="00260C34"/>
    <w:rsid w:val="00260FCA"/>
    <w:rsid w:val="0026211B"/>
    <w:rsid w:val="00262916"/>
    <w:rsid w:val="00262C09"/>
    <w:rsid w:val="0026371E"/>
    <w:rsid w:val="00263828"/>
    <w:rsid w:val="00265453"/>
    <w:rsid w:val="002665BE"/>
    <w:rsid w:val="00267533"/>
    <w:rsid w:val="002676FB"/>
    <w:rsid w:val="00267712"/>
    <w:rsid w:val="002679B7"/>
    <w:rsid w:val="002703A0"/>
    <w:rsid w:val="002707C4"/>
    <w:rsid w:val="00270DFA"/>
    <w:rsid w:val="002716ED"/>
    <w:rsid w:val="002719EE"/>
    <w:rsid w:val="002725EC"/>
    <w:rsid w:val="00272ACB"/>
    <w:rsid w:val="00272AD0"/>
    <w:rsid w:val="00273688"/>
    <w:rsid w:val="00273851"/>
    <w:rsid w:val="00273987"/>
    <w:rsid w:val="00273C27"/>
    <w:rsid w:val="002744A7"/>
    <w:rsid w:val="00275211"/>
    <w:rsid w:val="00277019"/>
    <w:rsid w:val="00277448"/>
    <w:rsid w:val="00277AD9"/>
    <w:rsid w:val="0028073E"/>
    <w:rsid w:val="00280769"/>
    <w:rsid w:val="00280819"/>
    <w:rsid w:val="00281212"/>
    <w:rsid w:val="002813E3"/>
    <w:rsid w:val="00281ACC"/>
    <w:rsid w:val="002838B7"/>
    <w:rsid w:val="002840CE"/>
    <w:rsid w:val="0028442D"/>
    <w:rsid w:val="00284CF8"/>
    <w:rsid w:val="00284F93"/>
    <w:rsid w:val="002850BF"/>
    <w:rsid w:val="0028595E"/>
    <w:rsid w:val="00287209"/>
    <w:rsid w:val="00287490"/>
    <w:rsid w:val="0028769D"/>
    <w:rsid w:val="0029112B"/>
    <w:rsid w:val="0029119C"/>
    <w:rsid w:val="00291F31"/>
    <w:rsid w:val="002934ED"/>
    <w:rsid w:val="002943EB"/>
    <w:rsid w:val="002943EF"/>
    <w:rsid w:val="002949D4"/>
    <w:rsid w:val="00294EB1"/>
    <w:rsid w:val="00295927"/>
    <w:rsid w:val="00297858"/>
    <w:rsid w:val="00297CE1"/>
    <w:rsid w:val="002A014B"/>
    <w:rsid w:val="002A1CA9"/>
    <w:rsid w:val="002A27F4"/>
    <w:rsid w:val="002A29AE"/>
    <w:rsid w:val="002A399D"/>
    <w:rsid w:val="002A4723"/>
    <w:rsid w:val="002A5363"/>
    <w:rsid w:val="002A5B3F"/>
    <w:rsid w:val="002A5C77"/>
    <w:rsid w:val="002A70FF"/>
    <w:rsid w:val="002B166F"/>
    <w:rsid w:val="002B2E89"/>
    <w:rsid w:val="002B433E"/>
    <w:rsid w:val="002B555C"/>
    <w:rsid w:val="002B5908"/>
    <w:rsid w:val="002B6F2A"/>
    <w:rsid w:val="002C0288"/>
    <w:rsid w:val="002C1715"/>
    <w:rsid w:val="002C1A1F"/>
    <w:rsid w:val="002C1CC6"/>
    <w:rsid w:val="002C1E5E"/>
    <w:rsid w:val="002C264F"/>
    <w:rsid w:val="002C2F3B"/>
    <w:rsid w:val="002C3404"/>
    <w:rsid w:val="002C3BA9"/>
    <w:rsid w:val="002C4078"/>
    <w:rsid w:val="002C42DD"/>
    <w:rsid w:val="002C56C9"/>
    <w:rsid w:val="002C6919"/>
    <w:rsid w:val="002C6CE7"/>
    <w:rsid w:val="002C70A1"/>
    <w:rsid w:val="002C72A9"/>
    <w:rsid w:val="002C7314"/>
    <w:rsid w:val="002C7581"/>
    <w:rsid w:val="002D0EAA"/>
    <w:rsid w:val="002D0F0C"/>
    <w:rsid w:val="002D2C2F"/>
    <w:rsid w:val="002D2E9C"/>
    <w:rsid w:val="002D3480"/>
    <w:rsid w:val="002D426D"/>
    <w:rsid w:val="002D5261"/>
    <w:rsid w:val="002D78FA"/>
    <w:rsid w:val="002E0656"/>
    <w:rsid w:val="002E0D49"/>
    <w:rsid w:val="002E199E"/>
    <w:rsid w:val="002E19CB"/>
    <w:rsid w:val="002E2098"/>
    <w:rsid w:val="002E3323"/>
    <w:rsid w:val="002E3B7B"/>
    <w:rsid w:val="002E4588"/>
    <w:rsid w:val="002E4D5E"/>
    <w:rsid w:val="002E536F"/>
    <w:rsid w:val="002E5DB6"/>
    <w:rsid w:val="002E63DF"/>
    <w:rsid w:val="002E6C3F"/>
    <w:rsid w:val="002E6F44"/>
    <w:rsid w:val="002F16A2"/>
    <w:rsid w:val="002F2BB9"/>
    <w:rsid w:val="002F3FD3"/>
    <w:rsid w:val="002F49D1"/>
    <w:rsid w:val="002F4AC3"/>
    <w:rsid w:val="002F5D70"/>
    <w:rsid w:val="002F6131"/>
    <w:rsid w:val="002F6963"/>
    <w:rsid w:val="002F712B"/>
    <w:rsid w:val="002F752A"/>
    <w:rsid w:val="002F7B7A"/>
    <w:rsid w:val="002F7EC2"/>
    <w:rsid w:val="003001A3"/>
    <w:rsid w:val="0030056E"/>
    <w:rsid w:val="0030057C"/>
    <w:rsid w:val="003007C1"/>
    <w:rsid w:val="0030161F"/>
    <w:rsid w:val="00301E13"/>
    <w:rsid w:val="00302266"/>
    <w:rsid w:val="0030298B"/>
    <w:rsid w:val="00302A29"/>
    <w:rsid w:val="003039A6"/>
    <w:rsid w:val="003039F3"/>
    <w:rsid w:val="00304EC9"/>
    <w:rsid w:val="003053E8"/>
    <w:rsid w:val="003070DE"/>
    <w:rsid w:val="00307EDB"/>
    <w:rsid w:val="003101EF"/>
    <w:rsid w:val="003102AC"/>
    <w:rsid w:val="00310889"/>
    <w:rsid w:val="00310B3B"/>
    <w:rsid w:val="00311C6C"/>
    <w:rsid w:val="00311ED5"/>
    <w:rsid w:val="003145BC"/>
    <w:rsid w:val="0031547A"/>
    <w:rsid w:val="00315554"/>
    <w:rsid w:val="00315DF1"/>
    <w:rsid w:val="00315F0C"/>
    <w:rsid w:val="00316227"/>
    <w:rsid w:val="003169B4"/>
    <w:rsid w:val="00316FDC"/>
    <w:rsid w:val="00317302"/>
    <w:rsid w:val="00317B96"/>
    <w:rsid w:val="00320D7B"/>
    <w:rsid w:val="0032142E"/>
    <w:rsid w:val="00322458"/>
    <w:rsid w:val="003242F6"/>
    <w:rsid w:val="00324CD1"/>
    <w:rsid w:val="00325D28"/>
    <w:rsid w:val="00330030"/>
    <w:rsid w:val="00333176"/>
    <w:rsid w:val="00333249"/>
    <w:rsid w:val="00333AAF"/>
    <w:rsid w:val="00334678"/>
    <w:rsid w:val="00334CC8"/>
    <w:rsid w:val="00334F54"/>
    <w:rsid w:val="00337B9D"/>
    <w:rsid w:val="00340475"/>
    <w:rsid w:val="00340C3E"/>
    <w:rsid w:val="00341193"/>
    <w:rsid w:val="00341EB8"/>
    <w:rsid w:val="003427FF"/>
    <w:rsid w:val="003429D7"/>
    <w:rsid w:val="00343105"/>
    <w:rsid w:val="00343A3C"/>
    <w:rsid w:val="00343FB4"/>
    <w:rsid w:val="00344B42"/>
    <w:rsid w:val="00344D62"/>
    <w:rsid w:val="00344D9B"/>
    <w:rsid w:val="00345161"/>
    <w:rsid w:val="00345257"/>
    <w:rsid w:val="003457AE"/>
    <w:rsid w:val="00345E9A"/>
    <w:rsid w:val="00346743"/>
    <w:rsid w:val="003468E9"/>
    <w:rsid w:val="00347825"/>
    <w:rsid w:val="00351623"/>
    <w:rsid w:val="00351A59"/>
    <w:rsid w:val="00351A91"/>
    <w:rsid w:val="003525C6"/>
    <w:rsid w:val="003529FF"/>
    <w:rsid w:val="00352C74"/>
    <w:rsid w:val="00352DF9"/>
    <w:rsid w:val="003533CE"/>
    <w:rsid w:val="003537C0"/>
    <w:rsid w:val="00353F20"/>
    <w:rsid w:val="00354C16"/>
    <w:rsid w:val="0035532C"/>
    <w:rsid w:val="003559C8"/>
    <w:rsid w:val="003565B2"/>
    <w:rsid w:val="00356AD1"/>
    <w:rsid w:val="00357261"/>
    <w:rsid w:val="003600AF"/>
    <w:rsid w:val="00360383"/>
    <w:rsid w:val="003606BF"/>
    <w:rsid w:val="003633C1"/>
    <w:rsid w:val="0036378D"/>
    <w:rsid w:val="00363F41"/>
    <w:rsid w:val="00364595"/>
    <w:rsid w:val="0036466D"/>
    <w:rsid w:val="00365DF3"/>
    <w:rsid w:val="00366481"/>
    <w:rsid w:val="00367708"/>
    <w:rsid w:val="00367847"/>
    <w:rsid w:val="003678CE"/>
    <w:rsid w:val="00370B2B"/>
    <w:rsid w:val="00371357"/>
    <w:rsid w:val="00371495"/>
    <w:rsid w:val="0037182B"/>
    <w:rsid w:val="00372421"/>
    <w:rsid w:val="003737F4"/>
    <w:rsid w:val="003750C0"/>
    <w:rsid w:val="00375B1D"/>
    <w:rsid w:val="00377250"/>
    <w:rsid w:val="00377FF7"/>
    <w:rsid w:val="00381277"/>
    <w:rsid w:val="00381E97"/>
    <w:rsid w:val="00381FFB"/>
    <w:rsid w:val="003832E2"/>
    <w:rsid w:val="00383E37"/>
    <w:rsid w:val="00384587"/>
    <w:rsid w:val="00384AC7"/>
    <w:rsid w:val="00384CDB"/>
    <w:rsid w:val="00385047"/>
    <w:rsid w:val="003856D9"/>
    <w:rsid w:val="00386C47"/>
    <w:rsid w:val="00386DF3"/>
    <w:rsid w:val="00386FBF"/>
    <w:rsid w:val="00391027"/>
    <w:rsid w:val="0039300F"/>
    <w:rsid w:val="0039461C"/>
    <w:rsid w:val="0039481D"/>
    <w:rsid w:val="00394D0F"/>
    <w:rsid w:val="00395558"/>
    <w:rsid w:val="0039708C"/>
    <w:rsid w:val="0039791F"/>
    <w:rsid w:val="003A0903"/>
    <w:rsid w:val="003A0B5A"/>
    <w:rsid w:val="003A0E38"/>
    <w:rsid w:val="003A1F7A"/>
    <w:rsid w:val="003A239C"/>
    <w:rsid w:val="003A2E32"/>
    <w:rsid w:val="003A3C78"/>
    <w:rsid w:val="003A3EBD"/>
    <w:rsid w:val="003A5303"/>
    <w:rsid w:val="003A5AD2"/>
    <w:rsid w:val="003A661F"/>
    <w:rsid w:val="003A739B"/>
    <w:rsid w:val="003A7D4F"/>
    <w:rsid w:val="003B049E"/>
    <w:rsid w:val="003B2BB1"/>
    <w:rsid w:val="003B2BB6"/>
    <w:rsid w:val="003B310A"/>
    <w:rsid w:val="003B390B"/>
    <w:rsid w:val="003B3E3B"/>
    <w:rsid w:val="003B5647"/>
    <w:rsid w:val="003B68AE"/>
    <w:rsid w:val="003B7848"/>
    <w:rsid w:val="003B7D80"/>
    <w:rsid w:val="003C05A5"/>
    <w:rsid w:val="003C0BE1"/>
    <w:rsid w:val="003C11A4"/>
    <w:rsid w:val="003C1A41"/>
    <w:rsid w:val="003C1B55"/>
    <w:rsid w:val="003C1C55"/>
    <w:rsid w:val="003C21F4"/>
    <w:rsid w:val="003C24DA"/>
    <w:rsid w:val="003C2A8B"/>
    <w:rsid w:val="003C2B03"/>
    <w:rsid w:val="003C2D3B"/>
    <w:rsid w:val="003C3049"/>
    <w:rsid w:val="003C31D4"/>
    <w:rsid w:val="003C3560"/>
    <w:rsid w:val="003C46A7"/>
    <w:rsid w:val="003C4AA2"/>
    <w:rsid w:val="003C4B11"/>
    <w:rsid w:val="003C4DDD"/>
    <w:rsid w:val="003C4E44"/>
    <w:rsid w:val="003C502D"/>
    <w:rsid w:val="003C6AA3"/>
    <w:rsid w:val="003C73E6"/>
    <w:rsid w:val="003C74B3"/>
    <w:rsid w:val="003C785B"/>
    <w:rsid w:val="003C7A49"/>
    <w:rsid w:val="003D0A90"/>
    <w:rsid w:val="003D0FC8"/>
    <w:rsid w:val="003D1055"/>
    <w:rsid w:val="003D13E4"/>
    <w:rsid w:val="003D1411"/>
    <w:rsid w:val="003D149A"/>
    <w:rsid w:val="003D16C4"/>
    <w:rsid w:val="003D308D"/>
    <w:rsid w:val="003D33D8"/>
    <w:rsid w:val="003D374D"/>
    <w:rsid w:val="003D3F40"/>
    <w:rsid w:val="003D528D"/>
    <w:rsid w:val="003D7586"/>
    <w:rsid w:val="003E1DC0"/>
    <w:rsid w:val="003E24EC"/>
    <w:rsid w:val="003E27D5"/>
    <w:rsid w:val="003E3D6A"/>
    <w:rsid w:val="003E3F76"/>
    <w:rsid w:val="003E45EA"/>
    <w:rsid w:val="003E4FA0"/>
    <w:rsid w:val="003E6822"/>
    <w:rsid w:val="003E695C"/>
    <w:rsid w:val="003F0321"/>
    <w:rsid w:val="003F03F9"/>
    <w:rsid w:val="003F0480"/>
    <w:rsid w:val="003F07C5"/>
    <w:rsid w:val="003F0CA4"/>
    <w:rsid w:val="003F0E3C"/>
    <w:rsid w:val="003F1823"/>
    <w:rsid w:val="003F1A86"/>
    <w:rsid w:val="003F1D0D"/>
    <w:rsid w:val="003F1DD5"/>
    <w:rsid w:val="003F21B0"/>
    <w:rsid w:val="003F2D88"/>
    <w:rsid w:val="003F3C55"/>
    <w:rsid w:val="003F4F36"/>
    <w:rsid w:val="003F56A4"/>
    <w:rsid w:val="003F5CDA"/>
    <w:rsid w:val="003F6FFD"/>
    <w:rsid w:val="003F79CE"/>
    <w:rsid w:val="00400091"/>
    <w:rsid w:val="00400F89"/>
    <w:rsid w:val="00401055"/>
    <w:rsid w:val="00401CED"/>
    <w:rsid w:val="00402457"/>
    <w:rsid w:val="004025FD"/>
    <w:rsid w:val="00402929"/>
    <w:rsid w:val="00404D37"/>
    <w:rsid w:val="00405007"/>
    <w:rsid w:val="00405363"/>
    <w:rsid w:val="004056DE"/>
    <w:rsid w:val="004059D8"/>
    <w:rsid w:val="00405CE4"/>
    <w:rsid w:val="004070EB"/>
    <w:rsid w:val="0040764E"/>
    <w:rsid w:val="00410081"/>
    <w:rsid w:val="0041009C"/>
    <w:rsid w:val="004103DF"/>
    <w:rsid w:val="00410701"/>
    <w:rsid w:val="004114F7"/>
    <w:rsid w:val="0041288C"/>
    <w:rsid w:val="004129CA"/>
    <w:rsid w:val="00413A1C"/>
    <w:rsid w:val="00415F56"/>
    <w:rsid w:val="00417016"/>
    <w:rsid w:val="0041746E"/>
    <w:rsid w:val="00417AD8"/>
    <w:rsid w:val="00417B7E"/>
    <w:rsid w:val="00423DD8"/>
    <w:rsid w:val="00424A10"/>
    <w:rsid w:val="0042689A"/>
    <w:rsid w:val="00426CD5"/>
    <w:rsid w:val="004272B2"/>
    <w:rsid w:val="0042760E"/>
    <w:rsid w:val="00427C89"/>
    <w:rsid w:val="004302D4"/>
    <w:rsid w:val="004303B7"/>
    <w:rsid w:val="00430474"/>
    <w:rsid w:val="00431C9C"/>
    <w:rsid w:val="00432452"/>
    <w:rsid w:val="00432E2E"/>
    <w:rsid w:val="00433244"/>
    <w:rsid w:val="00433813"/>
    <w:rsid w:val="00434539"/>
    <w:rsid w:val="00434A06"/>
    <w:rsid w:val="00434ED9"/>
    <w:rsid w:val="004352B9"/>
    <w:rsid w:val="00435E37"/>
    <w:rsid w:val="004361F4"/>
    <w:rsid w:val="004367CB"/>
    <w:rsid w:val="0043687A"/>
    <w:rsid w:val="004368E3"/>
    <w:rsid w:val="00436A36"/>
    <w:rsid w:val="00436CF4"/>
    <w:rsid w:val="00437084"/>
    <w:rsid w:val="00437774"/>
    <w:rsid w:val="00437E8B"/>
    <w:rsid w:val="00441243"/>
    <w:rsid w:val="00442AAE"/>
    <w:rsid w:val="004448A5"/>
    <w:rsid w:val="004448BC"/>
    <w:rsid w:val="00444B2C"/>
    <w:rsid w:val="00444F28"/>
    <w:rsid w:val="004455A1"/>
    <w:rsid w:val="004457E4"/>
    <w:rsid w:val="00447656"/>
    <w:rsid w:val="0045028C"/>
    <w:rsid w:val="00450680"/>
    <w:rsid w:val="004512C6"/>
    <w:rsid w:val="00451B05"/>
    <w:rsid w:val="00451B1A"/>
    <w:rsid w:val="00451D1C"/>
    <w:rsid w:val="00451F63"/>
    <w:rsid w:val="00452DCA"/>
    <w:rsid w:val="004548C3"/>
    <w:rsid w:val="004548C9"/>
    <w:rsid w:val="00456133"/>
    <w:rsid w:val="0045757F"/>
    <w:rsid w:val="0046021B"/>
    <w:rsid w:val="00461C5A"/>
    <w:rsid w:val="00461EEE"/>
    <w:rsid w:val="00462D2B"/>
    <w:rsid w:val="00464583"/>
    <w:rsid w:val="004647FF"/>
    <w:rsid w:val="00464D4B"/>
    <w:rsid w:val="004650A6"/>
    <w:rsid w:val="00466DD6"/>
    <w:rsid w:val="00467C90"/>
    <w:rsid w:val="004705D9"/>
    <w:rsid w:val="00471562"/>
    <w:rsid w:val="00471853"/>
    <w:rsid w:val="00472597"/>
    <w:rsid w:val="004727DA"/>
    <w:rsid w:val="00473334"/>
    <w:rsid w:val="0047390B"/>
    <w:rsid w:val="00473C5E"/>
    <w:rsid w:val="00474192"/>
    <w:rsid w:val="00474816"/>
    <w:rsid w:val="004756AE"/>
    <w:rsid w:val="00476083"/>
    <w:rsid w:val="004760ED"/>
    <w:rsid w:val="00477674"/>
    <w:rsid w:val="004803C5"/>
    <w:rsid w:val="0048046D"/>
    <w:rsid w:val="004809ED"/>
    <w:rsid w:val="004812DF"/>
    <w:rsid w:val="004815DD"/>
    <w:rsid w:val="00482D1D"/>
    <w:rsid w:val="00483321"/>
    <w:rsid w:val="004837EC"/>
    <w:rsid w:val="0048553A"/>
    <w:rsid w:val="00485E69"/>
    <w:rsid w:val="0048651D"/>
    <w:rsid w:val="00486C63"/>
    <w:rsid w:val="00486F32"/>
    <w:rsid w:val="00487C96"/>
    <w:rsid w:val="00487F38"/>
    <w:rsid w:val="0049074C"/>
    <w:rsid w:val="00490F63"/>
    <w:rsid w:val="0049115C"/>
    <w:rsid w:val="00491A69"/>
    <w:rsid w:val="0049219C"/>
    <w:rsid w:val="004928A1"/>
    <w:rsid w:val="00493AC8"/>
    <w:rsid w:val="00493ADF"/>
    <w:rsid w:val="00493B20"/>
    <w:rsid w:val="00495073"/>
    <w:rsid w:val="00495681"/>
    <w:rsid w:val="0049648B"/>
    <w:rsid w:val="00496868"/>
    <w:rsid w:val="00496AD4"/>
    <w:rsid w:val="00496B54"/>
    <w:rsid w:val="004970F1"/>
    <w:rsid w:val="00497A29"/>
    <w:rsid w:val="004A18C2"/>
    <w:rsid w:val="004A23D3"/>
    <w:rsid w:val="004A24AF"/>
    <w:rsid w:val="004A2765"/>
    <w:rsid w:val="004A311B"/>
    <w:rsid w:val="004A37A9"/>
    <w:rsid w:val="004A50F3"/>
    <w:rsid w:val="004A6665"/>
    <w:rsid w:val="004A7508"/>
    <w:rsid w:val="004A7C3E"/>
    <w:rsid w:val="004A7CC8"/>
    <w:rsid w:val="004A7F4E"/>
    <w:rsid w:val="004B02AD"/>
    <w:rsid w:val="004B0629"/>
    <w:rsid w:val="004B0A92"/>
    <w:rsid w:val="004B1BFB"/>
    <w:rsid w:val="004B23CF"/>
    <w:rsid w:val="004B4A7B"/>
    <w:rsid w:val="004B5291"/>
    <w:rsid w:val="004B5B3F"/>
    <w:rsid w:val="004B5C21"/>
    <w:rsid w:val="004B5F01"/>
    <w:rsid w:val="004B5F7D"/>
    <w:rsid w:val="004B62E3"/>
    <w:rsid w:val="004B6F74"/>
    <w:rsid w:val="004B7643"/>
    <w:rsid w:val="004C0005"/>
    <w:rsid w:val="004C016A"/>
    <w:rsid w:val="004C02D3"/>
    <w:rsid w:val="004C0CA7"/>
    <w:rsid w:val="004C0E0E"/>
    <w:rsid w:val="004C20B3"/>
    <w:rsid w:val="004C2603"/>
    <w:rsid w:val="004C29E6"/>
    <w:rsid w:val="004C2EC9"/>
    <w:rsid w:val="004C336F"/>
    <w:rsid w:val="004C4F3D"/>
    <w:rsid w:val="004C5451"/>
    <w:rsid w:val="004D02FD"/>
    <w:rsid w:val="004D1BB7"/>
    <w:rsid w:val="004D2392"/>
    <w:rsid w:val="004D2D1D"/>
    <w:rsid w:val="004D4610"/>
    <w:rsid w:val="004D499B"/>
    <w:rsid w:val="004D49AB"/>
    <w:rsid w:val="004D5481"/>
    <w:rsid w:val="004D5565"/>
    <w:rsid w:val="004D67CE"/>
    <w:rsid w:val="004D6941"/>
    <w:rsid w:val="004E054A"/>
    <w:rsid w:val="004E114F"/>
    <w:rsid w:val="004E1A81"/>
    <w:rsid w:val="004E2205"/>
    <w:rsid w:val="004E2339"/>
    <w:rsid w:val="004E269E"/>
    <w:rsid w:val="004E26AF"/>
    <w:rsid w:val="004E313D"/>
    <w:rsid w:val="004E3230"/>
    <w:rsid w:val="004E34CE"/>
    <w:rsid w:val="004E3821"/>
    <w:rsid w:val="004E3C4E"/>
    <w:rsid w:val="004E3CC6"/>
    <w:rsid w:val="004E3F45"/>
    <w:rsid w:val="004E4002"/>
    <w:rsid w:val="004E417A"/>
    <w:rsid w:val="004E510C"/>
    <w:rsid w:val="004E62A2"/>
    <w:rsid w:val="004E62ED"/>
    <w:rsid w:val="004E7A94"/>
    <w:rsid w:val="004E7EE3"/>
    <w:rsid w:val="004F02F8"/>
    <w:rsid w:val="004F0391"/>
    <w:rsid w:val="004F1711"/>
    <w:rsid w:val="004F1761"/>
    <w:rsid w:val="004F2244"/>
    <w:rsid w:val="004F2FCE"/>
    <w:rsid w:val="004F3003"/>
    <w:rsid w:val="004F33E9"/>
    <w:rsid w:val="004F3647"/>
    <w:rsid w:val="004F3775"/>
    <w:rsid w:val="004F6089"/>
    <w:rsid w:val="004F60E0"/>
    <w:rsid w:val="004F615A"/>
    <w:rsid w:val="004F6228"/>
    <w:rsid w:val="004F6431"/>
    <w:rsid w:val="004F65E8"/>
    <w:rsid w:val="004F72B3"/>
    <w:rsid w:val="004F7809"/>
    <w:rsid w:val="004F790D"/>
    <w:rsid w:val="004F7F2E"/>
    <w:rsid w:val="005009F0"/>
    <w:rsid w:val="00500A9D"/>
    <w:rsid w:val="00500E25"/>
    <w:rsid w:val="00501035"/>
    <w:rsid w:val="00501074"/>
    <w:rsid w:val="00502DB2"/>
    <w:rsid w:val="00502F83"/>
    <w:rsid w:val="005033E2"/>
    <w:rsid w:val="0050421B"/>
    <w:rsid w:val="005044AC"/>
    <w:rsid w:val="005048EC"/>
    <w:rsid w:val="005055F2"/>
    <w:rsid w:val="0050647E"/>
    <w:rsid w:val="00510312"/>
    <w:rsid w:val="0051061F"/>
    <w:rsid w:val="00510EFF"/>
    <w:rsid w:val="00511A35"/>
    <w:rsid w:val="00512BD8"/>
    <w:rsid w:val="00512E42"/>
    <w:rsid w:val="00514A28"/>
    <w:rsid w:val="00514EC9"/>
    <w:rsid w:val="00515069"/>
    <w:rsid w:val="0051520F"/>
    <w:rsid w:val="00515450"/>
    <w:rsid w:val="00515634"/>
    <w:rsid w:val="00516B84"/>
    <w:rsid w:val="0051758B"/>
    <w:rsid w:val="00517DA1"/>
    <w:rsid w:val="00520450"/>
    <w:rsid w:val="005226E8"/>
    <w:rsid w:val="00522B26"/>
    <w:rsid w:val="005233BA"/>
    <w:rsid w:val="005239E5"/>
    <w:rsid w:val="00523A22"/>
    <w:rsid w:val="00523ADA"/>
    <w:rsid w:val="00523F19"/>
    <w:rsid w:val="00524EBA"/>
    <w:rsid w:val="00526267"/>
    <w:rsid w:val="0052628B"/>
    <w:rsid w:val="0052656A"/>
    <w:rsid w:val="005315AB"/>
    <w:rsid w:val="005315B8"/>
    <w:rsid w:val="00531734"/>
    <w:rsid w:val="005322C8"/>
    <w:rsid w:val="00533D3E"/>
    <w:rsid w:val="00535036"/>
    <w:rsid w:val="00535B9C"/>
    <w:rsid w:val="00535E01"/>
    <w:rsid w:val="00536AE3"/>
    <w:rsid w:val="00536E25"/>
    <w:rsid w:val="005370F7"/>
    <w:rsid w:val="00540BAE"/>
    <w:rsid w:val="00541162"/>
    <w:rsid w:val="0054145A"/>
    <w:rsid w:val="00542464"/>
    <w:rsid w:val="00542CFD"/>
    <w:rsid w:val="00543060"/>
    <w:rsid w:val="00543361"/>
    <w:rsid w:val="0054419E"/>
    <w:rsid w:val="005445FB"/>
    <w:rsid w:val="00544F89"/>
    <w:rsid w:val="0054501F"/>
    <w:rsid w:val="00545814"/>
    <w:rsid w:val="0054613B"/>
    <w:rsid w:val="00546AD3"/>
    <w:rsid w:val="00546AF8"/>
    <w:rsid w:val="00546C10"/>
    <w:rsid w:val="00547105"/>
    <w:rsid w:val="00547CCA"/>
    <w:rsid w:val="00547D00"/>
    <w:rsid w:val="00547DB0"/>
    <w:rsid w:val="0055153A"/>
    <w:rsid w:val="00552893"/>
    <w:rsid w:val="005534BB"/>
    <w:rsid w:val="00553CEA"/>
    <w:rsid w:val="00554ACF"/>
    <w:rsid w:val="00556111"/>
    <w:rsid w:val="00556A2B"/>
    <w:rsid w:val="00557DFA"/>
    <w:rsid w:val="005601C3"/>
    <w:rsid w:val="00561561"/>
    <w:rsid w:val="005618D3"/>
    <w:rsid w:val="00564603"/>
    <w:rsid w:val="005648C1"/>
    <w:rsid w:val="00564DB2"/>
    <w:rsid w:val="005657D3"/>
    <w:rsid w:val="00565925"/>
    <w:rsid w:val="00565BE9"/>
    <w:rsid w:val="00565E13"/>
    <w:rsid w:val="005662ED"/>
    <w:rsid w:val="00566B6B"/>
    <w:rsid w:val="00566CA7"/>
    <w:rsid w:val="005700F9"/>
    <w:rsid w:val="0057018D"/>
    <w:rsid w:val="00570C05"/>
    <w:rsid w:val="00571CC0"/>
    <w:rsid w:val="005725EA"/>
    <w:rsid w:val="00572627"/>
    <w:rsid w:val="0057329D"/>
    <w:rsid w:val="00573A4A"/>
    <w:rsid w:val="0057445C"/>
    <w:rsid w:val="0057494F"/>
    <w:rsid w:val="0057671D"/>
    <w:rsid w:val="00577420"/>
    <w:rsid w:val="0057742A"/>
    <w:rsid w:val="00577E55"/>
    <w:rsid w:val="00580328"/>
    <w:rsid w:val="00580A84"/>
    <w:rsid w:val="00580D83"/>
    <w:rsid w:val="005810DC"/>
    <w:rsid w:val="00581EBA"/>
    <w:rsid w:val="00581F0D"/>
    <w:rsid w:val="00582425"/>
    <w:rsid w:val="005833C0"/>
    <w:rsid w:val="00583646"/>
    <w:rsid w:val="0058435D"/>
    <w:rsid w:val="00584FF0"/>
    <w:rsid w:val="0058574B"/>
    <w:rsid w:val="00585977"/>
    <w:rsid w:val="005860AC"/>
    <w:rsid w:val="005870AE"/>
    <w:rsid w:val="005905C9"/>
    <w:rsid w:val="00590BFD"/>
    <w:rsid w:val="00591090"/>
    <w:rsid w:val="005915B1"/>
    <w:rsid w:val="00592308"/>
    <w:rsid w:val="00593A43"/>
    <w:rsid w:val="00594CCA"/>
    <w:rsid w:val="005956B3"/>
    <w:rsid w:val="005957B5"/>
    <w:rsid w:val="005961E1"/>
    <w:rsid w:val="00596AB6"/>
    <w:rsid w:val="00596D41"/>
    <w:rsid w:val="00596FD4"/>
    <w:rsid w:val="0059725F"/>
    <w:rsid w:val="005A034C"/>
    <w:rsid w:val="005A0593"/>
    <w:rsid w:val="005A0CEA"/>
    <w:rsid w:val="005A0E17"/>
    <w:rsid w:val="005A28E3"/>
    <w:rsid w:val="005A3724"/>
    <w:rsid w:val="005A39A5"/>
    <w:rsid w:val="005A39F2"/>
    <w:rsid w:val="005A3BBF"/>
    <w:rsid w:val="005A41CE"/>
    <w:rsid w:val="005A4A0A"/>
    <w:rsid w:val="005A5BE3"/>
    <w:rsid w:val="005B006F"/>
    <w:rsid w:val="005B0A8B"/>
    <w:rsid w:val="005B3A3D"/>
    <w:rsid w:val="005B5940"/>
    <w:rsid w:val="005B6ECB"/>
    <w:rsid w:val="005B6F43"/>
    <w:rsid w:val="005B7599"/>
    <w:rsid w:val="005C0C68"/>
    <w:rsid w:val="005C1A09"/>
    <w:rsid w:val="005C48BB"/>
    <w:rsid w:val="005C514B"/>
    <w:rsid w:val="005C758A"/>
    <w:rsid w:val="005C76E4"/>
    <w:rsid w:val="005D14F4"/>
    <w:rsid w:val="005D2728"/>
    <w:rsid w:val="005D2CD2"/>
    <w:rsid w:val="005D302F"/>
    <w:rsid w:val="005D4F69"/>
    <w:rsid w:val="005D5BAC"/>
    <w:rsid w:val="005D6A0A"/>
    <w:rsid w:val="005D6B93"/>
    <w:rsid w:val="005D6BEB"/>
    <w:rsid w:val="005D71E8"/>
    <w:rsid w:val="005D7AA6"/>
    <w:rsid w:val="005E02CD"/>
    <w:rsid w:val="005E2CA5"/>
    <w:rsid w:val="005E2EEA"/>
    <w:rsid w:val="005E37A0"/>
    <w:rsid w:val="005E4A50"/>
    <w:rsid w:val="005E52D7"/>
    <w:rsid w:val="005E55E0"/>
    <w:rsid w:val="005E56F1"/>
    <w:rsid w:val="005E61F4"/>
    <w:rsid w:val="005E6C99"/>
    <w:rsid w:val="005E7CD9"/>
    <w:rsid w:val="005F0BB2"/>
    <w:rsid w:val="005F0BC8"/>
    <w:rsid w:val="005F0D17"/>
    <w:rsid w:val="005F1427"/>
    <w:rsid w:val="005F1692"/>
    <w:rsid w:val="005F1A97"/>
    <w:rsid w:val="005F1EEB"/>
    <w:rsid w:val="005F21A3"/>
    <w:rsid w:val="005F22AF"/>
    <w:rsid w:val="005F2461"/>
    <w:rsid w:val="005F2D58"/>
    <w:rsid w:val="005F2E32"/>
    <w:rsid w:val="005F48DE"/>
    <w:rsid w:val="005F5667"/>
    <w:rsid w:val="005F5698"/>
    <w:rsid w:val="005F615B"/>
    <w:rsid w:val="005F7DBB"/>
    <w:rsid w:val="00600045"/>
    <w:rsid w:val="0060121F"/>
    <w:rsid w:val="00601312"/>
    <w:rsid w:val="00601693"/>
    <w:rsid w:val="006019B0"/>
    <w:rsid w:val="0060321E"/>
    <w:rsid w:val="00603478"/>
    <w:rsid w:val="00603870"/>
    <w:rsid w:val="00603D17"/>
    <w:rsid w:val="00604A61"/>
    <w:rsid w:val="0060565C"/>
    <w:rsid w:val="006072F7"/>
    <w:rsid w:val="006072F8"/>
    <w:rsid w:val="00607352"/>
    <w:rsid w:val="00607E9B"/>
    <w:rsid w:val="0061052A"/>
    <w:rsid w:val="006107B2"/>
    <w:rsid w:val="006120C2"/>
    <w:rsid w:val="00613675"/>
    <w:rsid w:val="00613ABE"/>
    <w:rsid w:val="006140E4"/>
    <w:rsid w:val="00615331"/>
    <w:rsid w:val="00615352"/>
    <w:rsid w:val="00615FF7"/>
    <w:rsid w:val="00616AAD"/>
    <w:rsid w:val="0061799B"/>
    <w:rsid w:val="00617D01"/>
    <w:rsid w:val="006206BF"/>
    <w:rsid w:val="00620EEA"/>
    <w:rsid w:val="00621549"/>
    <w:rsid w:val="00621E42"/>
    <w:rsid w:val="006237D1"/>
    <w:rsid w:val="00623F53"/>
    <w:rsid w:val="006268C5"/>
    <w:rsid w:val="00627881"/>
    <w:rsid w:val="00627CF5"/>
    <w:rsid w:val="00627E31"/>
    <w:rsid w:val="00630E1A"/>
    <w:rsid w:val="00630E66"/>
    <w:rsid w:val="006315E4"/>
    <w:rsid w:val="00633A0B"/>
    <w:rsid w:val="006340FA"/>
    <w:rsid w:val="006344EC"/>
    <w:rsid w:val="006364CE"/>
    <w:rsid w:val="00636657"/>
    <w:rsid w:val="006371AF"/>
    <w:rsid w:val="00637C52"/>
    <w:rsid w:val="00640C1D"/>
    <w:rsid w:val="00641045"/>
    <w:rsid w:val="0064107F"/>
    <w:rsid w:val="006416CA"/>
    <w:rsid w:val="00641867"/>
    <w:rsid w:val="00642219"/>
    <w:rsid w:val="00644171"/>
    <w:rsid w:val="00644300"/>
    <w:rsid w:val="00646638"/>
    <w:rsid w:val="00647CBE"/>
    <w:rsid w:val="006515C1"/>
    <w:rsid w:val="00651C44"/>
    <w:rsid w:val="0065248E"/>
    <w:rsid w:val="006529D8"/>
    <w:rsid w:val="006531ED"/>
    <w:rsid w:val="00653381"/>
    <w:rsid w:val="00654068"/>
    <w:rsid w:val="00654420"/>
    <w:rsid w:val="00654974"/>
    <w:rsid w:val="0065579F"/>
    <w:rsid w:val="00656448"/>
    <w:rsid w:val="006564F6"/>
    <w:rsid w:val="00657026"/>
    <w:rsid w:val="00657055"/>
    <w:rsid w:val="00657130"/>
    <w:rsid w:val="00657392"/>
    <w:rsid w:val="006577C0"/>
    <w:rsid w:val="006606C7"/>
    <w:rsid w:val="00663686"/>
    <w:rsid w:val="00663787"/>
    <w:rsid w:val="00664143"/>
    <w:rsid w:val="00664382"/>
    <w:rsid w:val="00664478"/>
    <w:rsid w:val="00664743"/>
    <w:rsid w:val="0066532F"/>
    <w:rsid w:val="006655F8"/>
    <w:rsid w:val="006656A2"/>
    <w:rsid w:val="006665BC"/>
    <w:rsid w:val="006665E7"/>
    <w:rsid w:val="00670E77"/>
    <w:rsid w:val="00671354"/>
    <w:rsid w:val="00673153"/>
    <w:rsid w:val="00673388"/>
    <w:rsid w:val="0067358C"/>
    <w:rsid w:val="006743E4"/>
    <w:rsid w:val="006744F3"/>
    <w:rsid w:val="00674F2A"/>
    <w:rsid w:val="00675A0E"/>
    <w:rsid w:val="00675C55"/>
    <w:rsid w:val="00677B91"/>
    <w:rsid w:val="00680110"/>
    <w:rsid w:val="00680386"/>
    <w:rsid w:val="0068082E"/>
    <w:rsid w:val="00680CF0"/>
    <w:rsid w:val="00680E3A"/>
    <w:rsid w:val="006819AF"/>
    <w:rsid w:val="00681CC7"/>
    <w:rsid w:val="0068257B"/>
    <w:rsid w:val="006840AE"/>
    <w:rsid w:val="00684B26"/>
    <w:rsid w:val="00684E9F"/>
    <w:rsid w:val="00685458"/>
    <w:rsid w:val="00685551"/>
    <w:rsid w:val="00685666"/>
    <w:rsid w:val="006862BE"/>
    <w:rsid w:val="00686D2B"/>
    <w:rsid w:val="00687257"/>
    <w:rsid w:val="006873F1"/>
    <w:rsid w:val="00687CA0"/>
    <w:rsid w:val="006922C6"/>
    <w:rsid w:val="0069277F"/>
    <w:rsid w:val="00692DC5"/>
    <w:rsid w:val="00693A44"/>
    <w:rsid w:val="00694AFF"/>
    <w:rsid w:val="00694D08"/>
    <w:rsid w:val="006953D7"/>
    <w:rsid w:val="0069547E"/>
    <w:rsid w:val="006954F0"/>
    <w:rsid w:val="00695E8A"/>
    <w:rsid w:val="006962AC"/>
    <w:rsid w:val="00696638"/>
    <w:rsid w:val="006968A8"/>
    <w:rsid w:val="00696BC4"/>
    <w:rsid w:val="00696C8B"/>
    <w:rsid w:val="00696F39"/>
    <w:rsid w:val="006977F2"/>
    <w:rsid w:val="00697901"/>
    <w:rsid w:val="006A0D07"/>
    <w:rsid w:val="006A0D19"/>
    <w:rsid w:val="006A18BA"/>
    <w:rsid w:val="006A4DC8"/>
    <w:rsid w:val="006A517A"/>
    <w:rsid w:val="006A7929"/>
    <w:rsid w:val="006A7F68"/>
    <w:rsid w:val="006B059D"/>
    <w:rsid w:val="006B0798"/>
    <w:rsid w:val="006B07F8"/>
    <w:rsid w:val="006B0BAF"/>
    <w:rsid w:val="006B1126"/>
    <w:rsid w:val="006B1128"/>
    <w:rsid w:val="006B17AE"/>
    <w:rsid w:val="006B427D"/>
    <w:rsid w:val="006B5680"/>
    <w:rsid w:val="006B6553"/>
    <w:rsid w:val="006B72BA"/>
    <w:rsid w:val="006C151B"/>
    <w:rsid w:val="006C1D05"/>
    <w:rsid w:val="006C23E1"/>
    <w:rsid w:val="006C266E"/>
    <w:rsid w:val="006C28E3"/>
    <w:rsid w:val="006C49CA"/>
    <w:rsid w:val="006C4F64"/>
    <w:rsid w:val="006C50B0"/>
    <w:rsid w:val="006C591D"/>
    <w:rsid w:val="006C7191"/>
    <w:rsid w:val="006D068B"/>
    <w:rsid w:val="006D15E6"/>
    <w:rsid w:val="006D2661"/>
    <w:rsid w:val="006D2F26"/>
    <w:rsid w:val="006D34C9"/>
    <w:rsid w:val="006D3AE7"/>
    <w:rsid w:val="006D4072"/>
    <w:rsid w:val="006D4339"/>
    <w:rsid w:val="006D49BD"/>
    <w:rsid w:val="006D4AB4"/>
    <w:rsid w:val="006D4CE7"/>
    <w:rsid w:val="006D4F31"/>
    <w:rsid w:val="006D69BB"/>
    <w:rsid w:val="006D6AD5"/>
    <w:rsid w:val="006D76CC"/>
    <w:rsid w:val="006E0F23"/>
    <w:rsid w:val="006E1554"/>
    <w:rsid w:val="006E1C5B"/>
    <w:rsid w:val="006E25AE"/>
    <w:rsid w:val="006E3054"/>
    <w:rsid w:val="006E43A4"/>
    <w:rsid w:val="006E47DA"/>
    <w:rsid w:val="006E532F"/>
    <w:rsid w:val="006E5EAF"/>
    <w:rsid w:val="006E625F"/>
    <w:rsid w:val="006F051D"/>
    <w:rsid w:val="006F096E"/>
    <w:rsid w:val="006F0E1F"/>
    <w:rsid w:val="006F1156"/>
    <w:rsid w:val="006F131F"/>
    <w:rsid w:val="006F15DF"/>
    <w:rsid w:val="006F2483"/>
    <w:rsid w:val="006F2A41"/>
    <w:rsid w:val="006F2EFC"/>
    <w:rsid w:val="006F41F2"/>
    <w:rsid w:val="006F44A2"/>
    <w:rsid w:val="006F49F4"/>
    <w:rsid w:val="006F500B"/>
    <w:rsid w:val="006F6409"/>
    <w:rsid w:val="006F735C"/>
    <w:rsid w:val="00703056"/>
    <w:rsid w:val="0070349D"/>
    <w:rsid w:val="007035FF"/>
    <w:rsid w:val="007036A1"/>
    <w:rsid w:val="00704650"/>
    <w:rsid w:val="0070519E"/>
    <w:rsid w:val="007051E5"/>
    <w:rsid w:val="00705794"/>
    <w:rsid w:val="007058F2"/>
    <w:rsid w:val="007058FE"/>
    <w:rsid w:val="00706077"/>
    <w:rsid w:val="007071E5"/>
    <w:rsid w:val="00707FBE"/>
    <w:rsid w:val="00710FCA"/>
    <w:rsid w:val="00711896"/>
    <w:rsid w:val="00714BBB"/>
    <w:rsid w:val="00716350"/>
    <w:rsid w:val="00716AC8"/>
    <w:rsid w:val="00717267"/>
    <w:rsid w:val="007177B7"/>
    <w:rsid w:val="00717B5B"/>
    <w:rsid w:val="00717C37"/>
    <w:rsid w:val="007228C3"/>
    <w:rsid w:val="00723E80"/>
    <w:rsid w:val="0072401B"/>
    <w:rsid w:val="0072457C"/>
    <w:rsid w:val="00724ACC"/>
    <w:rsid w:val="00725732"/>
    <w:rsid w:val="007264EA"/>
    <w:rsid w:val="007265DF"/>
    <w:rsid w:val="0072768E"/>
    <w:rsid w:val="00727B92"/>
    <w:rsid w:val="00730082"/>
    <w:rsid w:val="00730AA8"/>
    <w:rsid w:val="00730DB9"/>
    <w:rsid w:val="00732257"/>
    <w:rsid w:val="00732D1B"/>
    <w:rsid w:val="00732DD5"/>
    <w:rsid w:val="0073333D"/>
    <w:rsid w:val="0073363F"/>
    <w:rsid w:val="00733913"/>
    <w:rsid w:val="00734FF1"/>
    <w:rsid w:val="00735505"/>
    <w:rsid w:val="0073645F"/>
    <w:rsid w:val="00736E1D"/>
    <w:rsid w:val="00737EFC"/>
    <w:rsid w:val="007405EC"/>
    <w:rsid w:val="00740649"/>
    <w:rsid w:val="00740B53"/>
    <w:rsid w:val="00740BEF"/>
    <w:rsid w:val="007416FF"/>
    <w:rsid w:val="00741A37"/>
    <w:rsid w:val="00742981"/>
    <w:rsid w:val="00742C55"/>
    <w:rsid w:val="00743BFE"/>
    <w:rsid w:val="0074421E"/>
    <w:rsid w:val="00744D3F"/>
    <w:rsid w:val="0074503C"/>
    <w:rsid w:val="007459DC"/>
    <w:rsid w:val="007470B0"/>
    <w:rsid w:val="0075036B"/>
    <w:rsid w:val="007510EB"/>
    <w:rsid w:val="00751DF4"/>
    <w:rsid w:val="00752935"/>
    <w:rsid w:val="00753D46"/>
    <w:rsid w:val="00754EDB"/>
    <w:rsid w:val="0075589F"/>
    <w:rsid w:val="00755956"/>
    <w:rsid w:val="0075635F"/>
    <w:rsid w:val="00756B45"/>
    <w:rsid w:val="007575B2"/>
    <w:rsid w:val="007577C7"/>
    <w:rsid w:val="00761129"/>
    <w:rsid w:val="00762ACE"/>
    <w:rsid w:val="0076336D"/>
    <w:rsid w:val="00763A25"/>
    <w:rsid w:val="00764252"/>
    <w:rsid w:val="0076470B"/>
    <w:rsid w:val="007649E9"/>
    <w:rsid w:val="00764A99"/>
    <w:rsid w:val="00764E38"/>
    <w:rsid w:val="007660B4"/>
    <w:rsid w:val="007661FF"/>
    <w:rsid w:val="007674B0"/>
    <w:rsid w:val="007678C5"/>
    <w:rsid w:val="007704D6"/>
    <w:rsid w:val="007712D2"/>
    <w:rsid w:val="00771622"/>
    <w:rsid w:val="0077190B"/>
    <w:rsid w:val="00772162"/>
    <w:rsid w:val="00772AE9"/>
    <w:rsid w:val="00772F64"/>
    <w:rsid w:val="00773EC6"/>
    <w:rsid w:val="00775A0E"/>
    <w:rsid w:val="00775D4B"/>
    <w:rsid w:val="00776939"/>
    <w:rsid w:val="00776AD4"/>
    <w:rsid w:val="00777075"/>
    <w:rsid w:val="0077723B"/>
    <w:rsid w:val="00777676"/>
    <w:rsid w:val="00777FFD"/>
    <w:rsid w:val="0078054D"/>
    <w:rsid w:val="00781EBD"/>
    <w:rsid w:val="00781F36"/>
    <w:rsid w:val="00782282"/>
    <w:rsid w:val="0078234F"/>
    <w:rsid w:val="00782525"/>
    <w:rsid w:val="00782889"/>
    <w:rsid w:val="007833CD"/>
    <w:rsid w:val="007833D5"/>
    <w:rsid w:val="0078355B"/>
    <w:rsid w:val="00783CF9"/>
    <w:rsid w:val="00784233"/>
    <w:rsid w:val="00784ED3"/>
    <w:rsid w:val="00786650"/>
    <w:rsid w:val="00786A84"/>
    <w:rsid w:val="00786B8A"/>
    <w:rsid w:val="00787459"/>
    <w:rsid w:val="00787EA5"/>
    <w:rsid w:val="00787F26"/>
    <w:rsid w:val="00790468"/>
    <w:rsid w:val="00790FB7"/>
    <w:rsid w:val="00791594"/>
    <w:rsid w:val="00792636"/>
    <w:rsid w:val="007928A1"/>
    <w:rsid w:val="00792A49"/>
    <w:rsid w:val="00793780"/>
    <w:rsid w:val="00793CD9"/>
    <w:rsid w:val="00795118"/>
    <w:rsid w:val="007964A3"/>
    <w:rsid w:val="00797ACA"/>
    <w:rsid w:val="00797C48"/>
    <w:rsid w:val="00797C87"/>
    <w:rsid w:val="007A05C6"/>
    <w:rsid w:val="007A06A1"/>
    <w:rsid w:val="007A1313"/>
    <w:rsid w:val="007A15D3"/>
    <w:rsid w:val="007A1808"/>
    <w:rsid w:val="007A1860"/>
    <w:rsid w:val="007A1C81"/>
    <w:rsid w:val="007A1F93"/>
    <w:rsid w:val="007A233E"/>
    <w:rsid w:val="007A4843"/>
    <w:rsid w:val="007A5A7A"/>
    <w:rsid w:val="007A61C8"/>
    <w:rsid w:val="007A65F6"/>
    <w:rsid w:val="007A6808"/>
    <w:rsid w:val="007A78E7"/>
    <w:rsid w:val="007A793F"/>
    <w:rsid w:val="007B01B2"/>
    <w:rsid w:val="007B06F2"/>
    <w:rsid w:val="007B10F4"/>
    <w:rsid w:val="007B1376"/>
    <w:rsid w:val="007B1797"/>
    <w:rsid w:val="007B35B2"/>
    <w:rsid w:val="007B35F5"/>
    <w:rsid w:val="007B4DA2"/>
    <w:rsid w:val="007B54E5"/>
    <w:rsid w:val="007B54EC"/>
    <w:rsid w:val="007B5BC2"/>
    <w:rsid w:val="007B70EF"/>
    <w:rsid w:val="007B730A"/>
    <w:rsid w:val="007C0AE4"/>
    <w:rsid w:val="007C0BF1"/>
    <w:rsid w:val="007C1ED8"/>
    <w:rsid w:val="007C2F07"/>
    <w:rsid w:val="007C5230"/>
    <w:rsid w:val="007C538D"/>
    <w:rsid w:val="007C5994"/>
    <w:rsid w:val="007C59E6"/>
    <w:rsid w:val="007C6C1F"/>
    <w:rsid w:val="007C7349"/>
    <w:rsid w:val="007C763B"/>
    <w:rsid w:val="007D14AA"/>
    <w:rsid w:val="007D15F9"/>
    <w:rsid w:val="007D172F"/>
    <w:rsid w:val="007D1D72"/>
    <w:rsid w:val="007D2F6D"/>
    <w:rsid w:val="007D32B6"/>
    <w:rsid w:val="007D34C5"/>
    <w:rsid w:val="007D34C7"/>
    <w:rsid w:val="007D36D7"/>
    <w:rsid w:val="007D4811"/>
    <w:rsid w:val="007D5077"/>
    <w:rsid w:val="007D52E5"/>
    <w:rsid w:val="007D64ED"/>
    <w:rsid w:val="007D6A53"/>
    <w:rsid w:val="007D70CB"/>
    <w:rsid w:val="007D7135"/>
    <w:rsid w:val="007D7DE8"/>
    <w:rsid w:val="007E084B"/>
    <w:rsid w:val="007E3056"/>
    <w:rsid w:val="007E310C"/>
    <w:rsid w:val="007E3405"/>
    <w:rsid w:val="007E3F66"/>
    <w:rsid w:val="007E4C54"/>
    <w:rsid w:val="007E4CDA"/>
    <w:rsid w:val="007E5414"/>
    <w:rsid w:val="007E5A8A"/>
    <w:rsid w:val="007E7DD2"/>
    <w:rsid w:val="007E7E85"/>
    <w:rsid w:val="007E7F0F"/>
    <w:rsid w:val="007E7F63"/>
    <w:rsid w:val="007F0201"/>
    <w:rsid w:val="007F1BCD"/>
    <w:rsid w:val="007F1E55"/>
    <w:rsid w:val="007F23B9"/>
    <w:rsid w:val="007F449B"/>
    <w:rsid w:val="007F4D6D"/>
    <w:rsid w:val="007F4DB7"/>
    <w:rsid w:val="007F4E7C"/>
    <w:rsid w:val="007F571B"/>
    <w:rsid w:val="007F58EA"/>
    <w:rsid w:val="007F616E"/>
    <w:rsid w:val="007F62A5"/>
    <w:rsid w:val="007F66A4"/>
    <w:rsid w:val="007F6B76"/>
    <w:rsid w:val="008004B0"/>
    <w:rsid w:val="00800516"/>
    <w:rsid w:val="00800A1E"/>
    <w:rsid w:val="00800D88"/>
    <w:rsid w:val="00801DC4"/>
    <w:rsid w:val="008031A0"/>
    <w:rsid w:val="00804C3A"/>
    <w:rsid w:val="008050DF"/>
    <w:rsid w:val="0080531D"/>
    <w:rsid w:val="00805B65"/>
    <w:rsid w:val="00806522"/>
    <w:rsid w:val="00807857"/>
    <w:rsid w:val="008078F1"/>
    <w:rsid w:val="0081029E"/>
    <w:rsid w:val="008111C2"/>
    <w:rsid w:val="00812CC6"/>
    <w:rsid w:val="00812CD1"/>
    <w:rsid w:val="00812DD2"/>
    <w:rsid w:val="00813B31"/>
    <w:rsid w:val="00814291"/>
    <w:rsid w:val="00814F4F"/>
    <w:rsid w:val="008151AF"/>
    <w:rsid w:val="00815352"/>
    <w:rsid w:val="00815995"/>
    <w:rsid w:val="00816525"/>
    <w:rsid w:val="008166F3"/>
    <w:rsid w:val="00816DBC"/>
    <w:rsid w:val="00816F38"/>
    <w:rsid w:val="0081752D"/>
    <w:rsid w:val="00821E5C"/>
    <w:rsid w:val="008221FC"/>
    <w:rsid w:val="00822353"/>
    <w:rsid w:val="008226F1"/>
    <w:rsid w:val="00822E9B"/>
    <w:rsid w:val="00823442"/>
    <w:rsid w:val="00823FBE"/>
    <w:rsid w:val="00824998"/>
    <w:rsid w:val="00824C4C"/>
    <w:rsid w:val="00826B65"/>
    <w:rsid w:val="00827B0B"/>
    <w:rsid w:val="0083062A"/>
    <w:rsid w:val="00831203"/>
    <w:rsid w:val="0083318F"/>
    <w:rsid w:val="008337B3"/>
    <w:rsid w:val="00833C43"/>
    <w:rsid w:val="0083459A"/>
    <w:rsid w:val="00834680"/>
    <w:rsid w:val="008356F5"/>
    <w:rsid w:val="008357AB"/>
    <w:rsid w:val="00835D10"/>
    <w:rsid w:val="00836868"/>
    <w:rsid w:val="00840D6B"/>
    <w:rsid w:val="0084173D"/>
    <w:rsid w:val="00841D84"/>
    <w:rsid w:val="00842033"/>
    <w:rsid w:val="00842848"/>
    <w:rsid w:val="008428AD"/>
    <w:rsid w:val="00842E89"/>
    <w:rsid w:val="00843472"/>
    <w:rsid w:val="0084361B"/>
    <w:rsid w:val="00843FD3"/>
    <w:rsid w:val="00844315"/>
    <w:rsid w:val="0084597F"/>
    <w:rsid w:val="008461A8"/>
    <w:rsid w:val="0084649C"/>
    <w:rsid w:val="0084651B"/>
    <w:rsid w:val="008501F4"/>
    <w:rsid w:val="0085077C"/>
    <w:rsid w:val="008508AE"/>
    <w:rsid w:val="00850FB9"/>
    <w:rsid w:val="008510D0"/>
    <w:rsid w:val="00851D33"/>
    <w:rsid w:val="008531BA"/>
    <w:rsid w:val="00853688"/>
    <w:rsid w:val="0085458A"/>
    <w:rsid w:val="008549A6"/>
    <w:rsid w:val="00854B60"/>
    <w:rsid w:val="00854BB0"/>
    <w:rsid w:val="00854DF8"/>
    <w:rsid w:val="00860564"/>
    <w:rsid w:val="008606DC"/>
    <w:rsid w:val="008619CA"/>
    <w:rsid w:val="0086204F"/>
    <w:rsid w:val="008632DE"/>
    <w:rsid w:val="0086345A"/>
    <w:rsid w:val="008641D0"/>
    <w:rsid w:val="008648DA"/>
    <w:rsid w:val="0086605F"/>
    <w:rsid w:val="00866BC8"/>
    <w:rsid w:val="008673DF"/>
    <w:rsid w:val="008678F5"/>
    <w:rsid w:val="00870C9B"/>
    <w:rsid w:val="0087174F"/>
    <w:rsid w:val="008721F7"/>
    <w:rsid w:val="00872504"/>
    <w:rsid w:val="00872B28"/>
    <w:rsid w:val="00873BDA"/>
    <w:rsid w:val="0087457F"/>
    <w:rsid w:val="00874A8C"/>
    <w:rsid w:val="00874D23"/>
    <w:rsid w:val="00875D08"/>
    <w:rsid w:val="00876E17"/>
    <w:rsid w:val="0087790C"/>
    <w:rsid w:val="00877FA2"/>
    <w:rsid w:val="0088053D"/>
    <w:rsid w:val="008806EB"/>
    <w:rsid w:val="00881478"/>
    <w:rsid w:val="00881625"/>
    <w:rsid w:val="00881F56"/>
    <w:rsid w:val="00882EA8"/>
    <w:rsid w:val="008832E1"/>
    <w:rsid w:val="00883810"/>
    <w:rsid w:val="008862BD"/>
    <w:rsid w:val="008863C0"/>
    <w:rsid w:val="008871C1"/>
    <w:rsid w:val="00887EF1"/>
    <w:rsid w:val="00887F82"/>
    <w:rsid w:val="0089029E"/>
    <w:rsid w:val="0089129A"/>
    <w:rsid w:val="00891480"/>
    <w:rsid w:val="0089150C"/>
    <w:rsid w:val="008928F5"/>
    <w:rsid w:val="00895253"/>
    <w:rsid w:val="00896262"/>
    <w:rsid w:val="008966AB"/>
    <w:rsid w:val="00896D7F"/>
    <w:rsid w:val="008974EA"/>
    <w:rsid w:val="00897749"/>
    <w:rsid w:val="008A0DFC"/>
    <w:rsid w:val="008A1455"/>
    <w:rsid w:val="008A24A5"/>
    <w:rsid w:val="008A30D0"/>
    <w:rsid w:val="008A4283"/>
    <w:rsid w:val="008A470B"/>
    <w:rsid w:val="008A5FCD"/>
    <w:rsid w:val="008A7CEB"/>
    <w:rsid w:val="008B1C5A"/>
    <w:rsid w:val="008B2328"/>
    <w:rsid w:val="008B23AC"/>
    <w:rsid w:val="008B2850"/>
    <w:rsid w:val="008B2A4B"/>
    <w:rsid w:val="008B39F8"/>
    <w:rsid w:val="008B4193"/>
    <w:rsid w:val="008B435A"/>
    <w:rsid w:val="008B46B3"/>
    <w:rsid w:val="008B4D4D"/>
    <w:rsid w:val="008B5205"/>
    <w:rsid w:val="008B5F0B"/>
    <w:rsid w:val="008B6D8D"/>
    <w:rsid w:val="008B71D8"/>
    <w:rsid w:val="008B7C1C"/>
    <w:rsid w:val="008C0598"/>
    <w:rsid w:val="008C0F72"/>
    <w:rsid w:val="008C0FDB"/>
    <w:rsid w:val="008C134D"/>
    <w:rsid w:val="008C28BD"/>
    <w:rsid w:val="008C3657"/>
    <w:rsid w:val="008C5859"/>
    <w:rsid w:val="008C58FE"/>
    <w:rsid w:val="008C5909"/>
    <w:rsid w:val="008C5B62"/>
    <w:rsid w:val="008C5B67"/>
    <w:rsid w:val="008C6C0F"/>
    <w:rsid w:val="008D0B16"/>
    <w:rsid w:val="008D21D5"/>
    <w:rsid w:val="008D2486"/>
    <w:rsid w:val="008D2B52"/>
    <w:rsid w:val="008D31B8"/>
    <w:rsid w:val="008D4041"/>
    <w:rsid w:val="008D43BC"/>
    <w:rsid w:val="008D4F64"/>
    <w:rsid w:val="008D6A64"/>
    <w:rsid w:val="008D6D5D"/>
    <w:rsid w:val="008D7D0C"/>
    <w:rsid w:val="008D7F03"/>
    <w:rsid w:val="008E030C"/>
    <w:rsid w:val="008E0DA4"/>
    <w:rsid w:val="008E0E64"/>
    <w:rsid w:val="008E2298"/>
    <w:rsid w:val="008E2757"/>
    <w:rsid w:val="008E2824"/>
    <w:rsid w:val="008E3FAA"/>
    <w:rsid w:val="008E40A1"/>
    <w:rsid w:val="008E4A4D"/>
    <w:rsid w:val="008E60AD"/>
    <w:rsid w:val="008E62BB"/>
    <w:rsid w:val="008E64E5"/>
    <w:rsid w:val="008E741A"/>
    <w:rsid w:val="008E76BF"/>
    <w:rsid w:val="008F01DA"/>
    <w:rsid w:val="008F13EF"/>
    <w:rsid w:val="008F1C24"/>
    <w:rsid w:val="008F2B5B"/>
    <w:rsid w:val="008F31C6"/>
    <w:rsid w:val="008F47E9"/>
    <w:rsid w:val="008F5153"/>
    <w:rsid w:val="008F5F6C"/>
    <w:rsid w:val="008F6F0E"/>
    <w:rsid w:val="008F743D"/>
    <w:rsid w:val="009009E7"/>
    <w:rsid w:val="00900F02"/>
    <w:rsid w:val="00903ABE"/>
    <w:rsid w:val="00903D8D"/>
    <w:rsid w:val="00906840"/>
    <w:rsid w:val="00906D5C"/>
    <w:rsid w:val="00907C52"/>
    <w:rsid w:val="00907EE0"/>
    <w:rsid w:val="00910133"/>
    <w:rsid w:val="0091022D"/>
    <w:rsid w:val="009107A3"/>
    <w:rsid w:val="00911156"/>
    <w:rsid w:val="009115E1"/>
    <w:rsid w:val="00912CB0"/>
    <w:rsid w:val="00912D05"/>
    <w:rsid w:val="009135BA"/>
    <w:rsid w:val="00913DDE"/>
    <w:rsid w:val="009142CA"/>
    <w:rsid w:val="00914FF6"/>
    <w:rsid w:val="0091587D"/>
    <w:rsid w:val="0091633A"/>
    <w:rsid w:val="0091638D"/>
    <w:rsid w:val="009171B0"/>
    <w:rsid w:val="00917639"/>
    <w:rsid w:val="00917EE6"/>
    <w:rsid w:val="00920AE2"/>
    <w:rsid w:val="00920B2A"/>
    <w:rsid w:val="0092126B"/>
    <w:rsid w:val="00921A8D"/>
    <w:rsid w:val="00921AA3"/>
    <w:rsid w:val="009226CB"/>
    <w:rsid w:val="009228E3"/>
    <w:rsid w:val="00923449"/>
    <w:rsid w:val="009235F7"/>
    <w:rsid w:val="00924141"/>
    <w:rsid w:val="009243E1"/>
    <w:rsid w:val="00925C85"/>
    <w:rsid w:val="0092757C"/>
    <w:rsid w:val="009276EC"/>
    <w:rsid w:val="00927902"/>
    <w:rsid w:val="0092794A"/>
    <w:rsid w:val="00927959"/>
    <w:rsid w:val="00927A8C"/>
    <w:rsid w:val="00927F05"/>
    <w:rsid w:val="00930115"/>
    <w:rsid w:val="00930DA2"/>
    <w:rsid w:val="0093164C"/>
    <w:rsid w:val="00931F6D"/>
    <w:rsid w:val="009326A8"/>
    <w:rsid w:val="00932799"/>
    <w:rsid w:val="00932BE3"/>
    <w:rsid w:val="009345EF"/>
    <w:rsid w:val="009349E7"/>
    <w:rsid w:val="009367CA"/>
    <w:rsid w:val="009370FF"/>
    <w:rsid w:val="009401C1"/>
    <w:rsid w:val="0094088B"/>
    <w:rsid w:val="00940E57"/>
    <w:rsid w:val="00941E73"/>
    <w:rsid w:val="00944544"/>
    <w:rsid w:val="00944BC7"/>
    <w:rsid w:val="00944CBD"/>
    <w:rsid w:val="0094591D"/>
    <w:rsid w:val="00947201"/>
    <w:rsid w:val="00947AF6"/>
    <w:rsid w:val="0095085B"/>
    <w:rsid w:val="00950A7B"/>
    <w:rsid w:val="00951E13"/>
    <w:rsid w:val="00952437"/>
    <w:rsid w:val="0095318D"/>
    <w:rsid w:val="00953596"/>
    <w:rsid w:val="00955D1C"/>
    <w:rsid w:val="0096057F"/>
    <w:rsid w:val="00962C76"/>
    <w:rsid w:val="00963EED"/>
    <w:rsid w:val="0096587F"/>
    <w:rsid w:val="00966024"/>
    <w:rsid w:val="0096651A"/>
    <w:rsid w:val="0096724A"/>
    <w:rsid w:val="009677D8"/>
    <w:rsid w:val="009679CC"/>
    <w:rsid w:val="00967A02"/>
    <w:rsid w:val="00967D6D"/>
    <w:rsid w:val="0097261C"/>
    <w:rsid w:val="009727D6"/>
    <w:rsid w:val="00972FAA"/>
    <w:rsid w:val="009735C6"/>
    <w:rsid w:val="00974B90"/>
    <w:rsid w:val="00975124"/>
    <w:rsid w:val="009751DA"/>
    <w:rsid w:val="00976121"/>
    <w:rsid w:val="00977AB5"/>
    <w:rsid w:val="009828A6"/>
    <w:rsid w:val="009831CA"/>
    <w:rsid w:val="0098336A"/>
    <w:rsid w:val="009835E4"/>
    <w:rsid w:val="00983849"/>
    <w:rsid w:val="009840B1"/>
    <w:rsid w:val="00984F29"/>
    <w:rsid w:val="00984F2D"/>
    <w:rsid w:val="00985503"/>
    <w:rsid w:val="00985BE9"/>
    <w:rsid w:val="00985C9A"/>
    <w:rsid w:val="00986516"/>
    <w:rsid w:val="00986FC8"/>
    <w:rsid w:val="00987BCC"/>
    <w:rsid w:val="00991712"/>
    <w:rsid w:val="00991788"/>
    <w:rsid w:val="00992BEF"/>
    <w:rsid w:val="00992EDB"/>
    <w:rsid w:val="00993752"/>
    <w:rsid w:val="00993A73"/>
    <w:rsid w:val="00993DE4"/>
    <w:rsid w:val="009943C2"/>
    <w:rsid w:val="00995057"/>
    <w:rsid w:val="009952B0"/>
    <w:rsid w:val="00995BA5"/>
    <w:rsid w:val="00995C64"/>
    <w:rsid w:val="00995F81"/>
    <w:rsid w:val="0099787F"/>
    <w:rsid w:val="00997C79"/>
    <w:rsid w:val="00997E66"/>
    <w:rsid w:val="009A0183"/>
    <w:rsid w:val="009A0944"/>
    <w:rsid w:val="009A10D5"/>
    <w:rsid w:val="009A2F6D"/>
    <w:rsid w:val="009A46CC"/>
    <w:rsid w:val="009A4C15"/>
    <w:rsid w:val="009A4F24"/>
    <w:rsid w:val="009A53DE"/>
    <w:rsid w:val="009A5E49"/>
    <w:rsid w:val="009A61BC"/>
    <w:rsid w:val="009A6729"/>
    <w:rsid w:val="009A699D"/>
    <w:rsid w:val="009A6C50"/>
    <w:rsid w:val="009A78C4"/>
    <w:rsid w:val="009B0E9A"/>
    <w:rsid w:val="009B1284"/>
    <w:rsid w:val="009B22DF"/>
    <w:rsid w:val="009B2496"/>
    <w:rsid w:val="009B307F"/>
    <w:rsid w:val="009B31E6"/>
    <w:rsid w:val="009B34D8"/>
    <w:rsid w:val="009B3EF0"/>
    <w:rsid w:val="009B3FCD"/>
    <w:rsid w:val="009B42ED"/>
    <w:rsid w:val="009B4EBD"/>
    <w:rsid w:val="009B612F"/>
    <w:rsid w:val="009B7368"/>
    <w:rsid w:val="009B738F"/>
    <w:rsid w:val="009B7B52"/>
    <w:rsid w:val="009C051E"/>
    <w:rsid w:val="009C0C27"/>
    <w:rsid w:val="009C0C5C"/>
    <w:rsid w:val="009C1FD5"/>
    <w:rsid w:val="009C225F"/>
    <w:rsid w:val="009C2520"/>
    <w:rsid w:val="009C27D2"/>
    <w:rsid w:val="009C2A11"/>
    <w:rsid w:val="009C2C45"/>
    <w:rsid w:val="009C3CC2"/>
    <w:rsid w:val="009C3DB1"/>
    <w:rsid w:val="009C4021"/>
    <w:rsid w:val="009C43F3"/>
    <w:rsid w:val="009C4DCC"/>
    <w:rsid w:val="009C5034"/>
    <w:rsid w:val="009C6276"/>
    <w:rsid w:val="009C73B3"/>
    <w:rsid w:val="009D1F14"/>
    <w:rsid w:val="009D3679"/>
    <w:rsid w:val="009D3CFF"/>
    <w:rsid w:val="009D46AC"/>
    <w:rsid w:val="009D5D9E"/>
    <w:rsid w:val="009D681A"/>
    <w:rsid w:val="009D6972"/>
    <w:rsid w:val="009D7393"/>
    <w:rsid w:val="009D7A2E"/>
    <w:rsid w:val="009D7AD5"/>
    <w:rsid w:val="009E0F89"/>
    <w:rsid w:val="009E196C"/>
    <w:rsid w:val="009E1D57"/>
    <w:rsid w:val="009E201D"/>
    <w:rsid w:val="009E2200"/>
    <w:rsid w:val="009E3CD3"/>
    <w:rsid w:val="009E3FB9"/>
    <w:rsid w:val="009E480B"/>
    <w:rsid w:val="009E4A7D"/>
    <w:rsid w:val="009E4D0F"/>
    <w:rsid w:val="009E5212"/>
    <w:rsid w:val="009E5A07"/>
    <w:rsid w:val="009E5D9E"/>
    <w:rsid w:val="009E5DA9"/>
    <w:rsid w:val="009E5EC8"/>
    <w:rsid w:val="009E61CD"/>
    <w:rsid w:val="009E77FF"/>
    <w:rsid w:val="009E7D6E"/>
    <w:rsid w:val="009E7E25"/>
    <w:rsid w:val="009F0520"/>
    <w:rsid w:val="009F05D8"/>
    <w:rsid w:val="009F071F"/>
    <w:rsid w:val="009F0835"/>
    <w:rsid w:val="009F0D3B"/>
    <w:rsid w:val="009F135C"/>
    <w:rsid w:val="009F2EBD"/>
    <w:rsid w:val="009F39DD"/>
    <w:rsid w:val="009F4506"/>
    <w:rsid w:val="009F4AC4"/>
    <w:rsid w:val="009F5B09"/>
    <w:rsid w:val="00A00014"/>
    <w:rsid w:val="00A01050"/>
    <w:rsid w:val="00A0119F"/>
    <w:rsid w:val="00A02424"/>
    <w:rsid w:val="00A02DF5"/>
    <w:rsid w:val="00A03022"/>
    <w:rsid w:val="00A041CF"/>
    <w:rsid w:val="00A052A7"/>
    <w:rsid w:val="00A0556C"/>
    <w:rsid w:val="00A05EEB"/>
    <w:rsid w:val="00A06039"/>
    <w:rsid w:val="00A06EC1"/>
    <w:rsid w:val="00A073E5"/>
    <w:rsid w:val="00A077DD"/>
    <w:rsid w:val="00A078ED"/>
    <w:rsid w:val="00A10113"/>
    <w:rsid w:val="00A10380"/>
    <w:rsid w:val="00A1057F"/>
    <w:rsid w:val="00A10CA3"/>
    <w:rsid w:val="00A1114C"/>
    <w:rsid w:val="00A1210C"/>
    <w:rsid w:val="00A13C0D"/>
    <w:rsid w:val="00A14238"/>
    <w:rsid w:val="00A14EE2"/>
    <w:rsid w:val="00A14FDC"/>
    <w:rsid w:val="00A161C3"/>
    <w:rsid w:val="00A16BC9"/>
    <w:rsid w:val="00A17F5B"/>
    <w:rsid w:val="00A20C74"/>
    <w:rsid w:val="00A21238"/>
    <w:rsid w:val="00A22035"/>
    <w:rsid w:val="00A2231F"/>
    <w:rsid w:val="00A22955"/>
    <w:rsid w:val="00A22DA3"/>
    <w:rsid w:val="00A23BD3"/>
    <w:rsid w:val="00A26930"/>
    <w:rsid w:val="00A270F4"/>
    <w:rsid w:val="00A271CE"/>
    <w:rsid w:val="00A275D6"/>
    <w:rsid w:val="00A276CE"/>
    <w:rsid w:val="00A278FC"/>
    <w:rsid w:val="00A27BB0"/>
    <w:rsid w:val="00A30A73"/>
    <w:rsid w:val="00A31FF5"/>
    <w:rsid w:val="00A330C2"/>
    <w:rsid w:val="00A332D2"/>
    <w:rsid w:val="00A33BC5"/>
    <w:rsid w:val="00A33F2E"/>
    <w:rsid w:val="00A34801"/>
    <w:rsid w:val="00A36126"/>
    <w:rsid w:val="00A36F55"/>
    <w:rsid w:val="00A37585"/>
    <w:rsid w:val="00A378AA"/>
    <w:rsid w:val="00A37A2E"/>
    <w:rsid w:val="00A415A9"/>
    <w:rsid w:val="00A43491"/>
    <w:rsid w:val="00A43AF1"/>
    <w:rsid w:val="00A43B6F"/>
    <w:rsid w:val="00A43F0F"/>
    <w:rsid w:val="00A44006"/>
    <w:rsid w:val="00A46F91"/>
    <w:rsid w:val="00A470CD"/>
    <w:rsid w:val="00A504DB"/>
    <w:rsid w:val="00A51AB2"/>
    <w:rsid w:val="00A51D00"/>
    <w:rsid w:val="00A53BE9"/>
    <w:rsid w:val="00A544B0"/>
    <w:rsid w:val="00A54741"/>
    <w:rsid w:val="00A55069"/>
    <w:rsid w:val="00A55975"/>
    <w:rsid w:val="00A55AE4"/>
    <w:rsid w:val="00A579E0"/>
    <w:rsid w:val="00A57A8E"/>
    <w:rsid w:val="00A6083E"/>
    <w:rsid w:val="00A60D23"/>
    <w:rsid w:val="00A60DC3"/>
    <w:rsid w:val="00A61B64"/>
    <w:rsid w:val="00A624B4"/>
    <w:rsid w:val="00A63897"/>
    <w:rsid w:val="00A63A6A"/>
    <w:rsid w:val="00A63AEA"/>
    <w:rsid w:val="00A63CAC"/>
    <w:rsid w:val="00A6471B"/>
    <w:rsid w:val="00A64C64"/>
    <w:rsid w:val="00A66607"/>
    <w:rsid w:val="00A67F07"/>
    <w:rsid w:val="00A7233E"/>
    <w:rsid w:val="00A73320"/>
    <w:rsid w:val="00A737CF"/>
    <w:rsid w:val="00A753BD"/>
    <w:rsid w:val="00A757B0"/>
    <w:rsid w:val="00A75809"/>
    <w:rsid w:val="00A759F3"/>
    <w:rsid w:val="00A75B5D"/>
    <w:rsid w:val="00A75D38"/>
    <w:rsid w:val="00A7690B"/>
    <w:rsid w:val="00A7788E"/>
    <w:rsid w:val="00A80552"/>
    <w:rsid w:val="00A81466"/>
    <w:rsid w:val="00A81871"/>
    <w:rsid w:val="00A83302"/>
    <w:rsid w:val="00A83D06"/>
    <w:rsid w:val="00A8489E"/>
    <w:rsid w:val="00A84C9D"/>
    <w:rsid w:val="00A85627"/>
    <w:rsid w:val="00A85941"/>
    <w:rsid w:val="00A8637D"/>
    <w:rsid w:val="00A87203"/>
    <w:rsid w:val="00A905C0"/>
    <w:rsid w:val="00A906C2"/>
    <w:rsid w:val="00A9129C"/>
    <w:rsid w:val="00A913A3"/>
    <w:rsid w:val="00A91475"/>
    <w:rsid w:val="00A920D0"/>
    <w:rsid w:val="00A92189"/>
    <w:rsid w:val="00A92963"/>
    <w:rsid w:val="00A94290"/>
    <w:rsid w:val="00A942C1"/>
    <w:rsid w:val="00A94BAD"/>
    <w:rsid w:val="00A95848"/>
    <w:rsid w:val="00AA04CF"/>
    <w:rsid w:val="00AA1829"/>
    <w:rsid w:val="00AA1B93"/>
    <w:rsid w:val="00AA1F34"/>
    <w:rsid w:val="00AA2C03"/>
    <w:rsid w:val="00AA2F28"/>
    <w:rsid w:val="00AA379F"/>
    <w:rsid w:val="00AA4CAF"/>
    <w:rsid w:val="00AA5377"/>
    <w:rsid w:val="00AA63E8"/>
    <w:rsid w:val="00AA6859"/>
    <w:rsid w:val="00AA6A4A"/>
    <w:rsid w:val="00AA712D"/>
    <w:rsid w:val="00AA7322"/>
    <w:rsid w:val="00AB012D"/>
    <w:rsid w:val="00AB01CA"/>
    <w:rsid w:val="00AB03DB"/>
    <w:rsid w:val="00AB0D17"/>
    <w:rsid w:val="00AB0D1E"/>
    <w:rsid w:val="00AB1A22"/>
    <w:rsid w:val="00AB254F"/>
    <w:rsid w:val="00AB2AB1"/>
    <w:rsid w:val="00AB3335"/>
    <w:rsid w:val="00AB3F5B"/>
    <w:rsid w:val="00AB5495"/>
    <w:rsid w:val="00AB584C"/>
    <w:rsid w:val="00AB5F86"/>
    <w:rsid w:val="00AB696F"/>
    <w:rsid w:val="00AB760C"/>
    <w:rsid w:val="00AC037B"/>
    <w:rsid w:val="00AC03AF"/>
    <w:rsid w:val="00AC088C"/>
    <w:rsid w:val="00AC0B28"/>
    <w:rsid w:val="00AC0D8D"/>
    <w:rsid w:val="00AC0E99"/>
    <w:rsid w:val="00AC1606"/>
    <w:rsid w:val="00AC160C"/>
    <w:rsid w:val="00AC320C"/>
    <w:rsid w:val="00AC3D0B"/>
    <w:rsid w:val="00AC52A0"/>
    <w:rsid w:val="00AC5836"/>
    <w:rsid w:val="00AD076A"/>
    <w:rsid w:val="00AD07C4"/>
    <w:rsid w:val="00AD1C32"/>
    <w:rsid w:val="00AD3784"/>
    <w:rsid w:val="00AD4B22"/>
    <w:rsid w:val="00AD4BE7"/>
    <w:rsid w:val="00AD4D56"/>
    <w:rsid w:val="00AD5202"/>
    <w:rsid w:val="00AD54B4"/>
    <w:rsid w:val="00AD70D0"/>
    <w:rsid w:val="00AE1478"/>
    <w:rsid w:val="00AE1571"/>
    <w:rsid w:val="00AE15D5"/>
    <w:rsid w:val="00AE1AB1"/>
    <w:rsid w:val="00AE20D7"/>
    <w:rsid w:val="00AE2885"/>
    <w:rsid w:val="00AE2DEB"/>
    <w:rsid w:val="00AE46B3"/>
    <w:rsid w:val="00AE53AE"/>
    <w:rsid w:val="00AE6A5F"/>
    <w:rsid w:val="00AE6BF2"/>
    <w:rsid w:val="00AE6E3C"/>
    <w:rsid w:val="00AE71E6"/>
    <w:rsid w:val="00AE78FE"/>
    <w:rsid w:val="00AE7BA7"/>
    <w:rsid w:val="00AF023A"/>
    <w:rsid w:val="00AF1C2E"/>
    <w:rsid w:val="00AF3FEE"/>
    <w:rsid w:val="00AF41CB"/>
    <w:rsid w:val="00AF565F"/>
    <w:rsid w:val="00AF5FA8"/>
    <w:rsid w:val="00AF7245"/>
    <w:rsid w:val="00B003D1"/>
    <w:rsid w:val="00B00BEE"/>
    <w:rsid w:val="00B010FB"/>
    <w:rsid w:val="00B01630"/>
    <w:rsid w:val="00B01FDC"/>
    <w:rsid w:val="00B022F7"/>
    <w:rsid w:val="00B03D25"/>
    <w:rsid w:val="00B04D96"/>
    <w:rsid w:val="00B04E79"/>
    <w:rsid w:val="00B05987"/>
    <w:rsid w:val="00B05C0C"/>
    <w:rsid w:val="00B06656"/>
    <w:rsid w:val="00B066AE"/>
    <w:rsid w:val="00B06715"/>
    <w:rsid w:val="00B06B11"/>
    <w:rsid w:val="00B11818"/>
    <w:rsid w:val="00B1425B"/>
    <w:rsid w:val="00B142C2"/>
    <w:rsid w:val="00B150C0"/>
    <w:rsid w:val="00B15CF8"/>
    <w:rsid w:val="00B21596"/>
    <w:rsid w:val="00B21E57"/>
    <w:rsid w:val="00B22068"/>
    <w:rsid w:val="00B23324"/>
    <w:rsid w:val="00B252BE"/>
    <w:rsid w:val="00B254B8"/>
    <w:rsid w:val="00B2609D"/>
    <w:rsid w:val="00B26365"/>
    <w:rsid w:val="00B305C9"/>
    <w:rsid w:val="00B30BDF"/>
    <w:rsid w:val="00B30F0F"/>
    <w:rsid w:val="00B312DD"/>
    <w:rsid w:val="00B317E7"/>
    <w:rsid w:val="00B31A50"/>
    <w:rsid w:val="00B31A71"/>
    <w:rsid w:val="00B323E4"/>
    <w:rsid w:val="00B32D17"/>
    <w:rsid w:val="00B32F0D"/>
    <w:rsid w:val="00B33290"/>
    <w:rsid w:val="00B34135"/>
    <w:rsid w:val="00B35488"/>
    <w:rsid w:val="00B35796"/>
    <w:rsid w:val="00B37825"/>
    <w:rsid w:val="00B41449"/>
    <w:rsid w:val="00B41451"/>
    <w:rsid w:val="00B4175E"/>
    <w:rsid w:val="00B41A88"/>
    <w:rsid w:val="00B41E8D"/>
    <w:rsid w:val="00B41FEA"/>
    <w:rsid w:val="00B442D9"/>
    <w:rsid w:val="00B453F3"/>
    <w:rsid w:val="00B46505"/>
    <w:rsid w:val="00B46FBF"/>
    <w:rsid w:val="00B477E2"/>
    <w:rsid w:val="00B47817"/>
    <w:rsid w:val="00B50333"/>
    <w:rsid w:val="00B5034B"/>
    <w:rsid w:val="00B52EBC"/>
    <w:rsid w:val="00B537C2"/>
    <w:rsid w:val="00B53DAB"/>
    <w:rsid w:val="00B543F0"/>
    <w:rsid w:val="00B54C9E"/>
    <w:rsid w:val="00B55094"/>
    <w:rsid w:val="00B55214"/>
    <w:rsid w:val="00B55AC8"/>
    <w:rsid w:val="00B560C8"/>
    <w:rsid w:val="00B56CB3"/>
    <w:rsid w:val="00B605E6"/>
    <w:rsid w:val="00B6095D"/>
    <w:rsid w:val="00B6110A"/>
    <w:rsid w:val="00B6221B"/>
    <w:rsid w:val="00B63A58"/>
    <w:rsid w:val="00B63FA2"/>
    <w:rsid w:val="00B643A8"/>
    <w:rsid w:val="00B64C11"/>
    <w:rsid w:val="00B65038"/>
    <w:rsid w:val="00B65B76"/>
    <w:rsid w:val="00B66904"/>
    <w:rsid w:val="00B67C5D"/>
    <w:rsid w:val="00B67D39"/>
    <w:rsid w:val="00B7099F"/>
    <w:rsid w:val="00B72127"/>
    <w:rsid w:val="00B739EB"/>
    <w:rsid w:val="00B742E3"/>
    <w:rsid w:val="00B744BF"/>
    <w:rsid w:val="00B74E67"/>
    <w:rsid w:val="00B7514D"/>
    <w:rsid w:val="00B7741A"/>
    <w:rsid w:val="00B778CB"/>
    <w:rsid w:val="00B77BC6"/>
    <w:rsid w:val="00B801D4"/>
    <w:rsid w:val="00B8188D"/>
    <w:rsid w:val="00B81959"/>
    <w:rsid w:val="00B81D77"/>
    <w:rsid w:val="00B82C02"/>
    <w:rsid w:val="00B836D5"/>
    <w:rsid w:val="00B83750"/>
    <w:rsid w:val="00B84639"/>
    <w:rsid w:val="00B848F5"/>
    <w:rsid w:val="00B85725"/>
    <w:rsid w:val="00B85CC0"/>
    <w:rsid w:val="00B86C71"/>
    <w:rsid w:val="00B86FE0"/>
    <w:rsid w:val="00B8747E"/>
    <w:rsid w:val="00B87C8A"/>
    <w:rsid w:val="00B905A1"/>
    <w:rsid w:val="00B93B15"/>
    <w:rsid w:val="00B941A3"/>
    <w:rsid w:val="00B94326"/>
    <w:rsid w:val="00B9484F"/>
    <w:rsid w:val="00B949D2"/>
    <w:rsid w:val="00B94ADA"/>
    <w:rsid w:val="00B954A1"/>
    <w:rsid w:val="00B9562D"/>
    <w:rsid w:val="00B95E49"/>
    <w:rsid w:val="00B95E50"/>
    <w:rsid w:val="00B97ADF"/>
    <w:rsid w:val="00BA08CB"/>
    <w:rsid w:val="00BA1CAE"/>
    <w:rsid w:val="00BA2F1A"/>
    <w:rsid w:val="00BA357B"/>
    <w:rsid w:val="00BA4739"/>
    <w:rsid w:val="00BA4945"/>
    <w:rsid w:val="00BA65AB"/>
    <w:rsid w:val="00BA74C7"/>
    <w:rsid w:val="00BB0278"/>
    <w:rsid w:val="00BB0A1E"/>
    <w:rsid w:val="00BB0B70"/>
    <w:rsid w:val="00BB116E"/>
    <w:rsid w:val="00BB1408"/>
    <w:rsid w:val="00BB16AE"/>
    <w:rsid w:val="00BB1D19"/>
    <w:rsid w:val="00BB1D99"/>
    <w:rsid w:val="00BB347F"/>
    <w:rsid w:val="00BB4C20"/>
    <w:rsid w:val="00BB4EF4"/>
    <w:rsid w:val="00BB52BD"/>
    <w:rsid w:val="00BB5DE6"/>
    <w:rsid w:val="00BB730F"/>
    <w:rsid w:val="00BB75FE"/>
    <w:rsid w:val="00BB7733"/>
    <w:rsid w:val="00BC0BF4"/>
    <w:rsid w:val="00BC18F3"/>
    <w:rsid w:val="00BC1EB5"/>
    <w:rsid w:val="00BC21A5"/>
    <w:rsid w:val="00BC25BB"/>
    <w:rsid w:val="00BC2AA3"/>
    <w:rsid w:val="00BC3F4A"/>
    <w:rsid w:val="00BC4E82"/>
    <w:rsid w:val="00BC4EF7"/>
    <w:rsid w:val="00BC57A7"/>
    <w:rsid w:val="00BC5DFB"/>
    <w:rsid w:val="00BC6F1C"/>
    <w:rsid w:val="00BC7997"/>
    <w:rsid w:val="00BC7FCE"/>
    <w:rsid w:val="00BD027A"/>
    <w:rsid w:val="00BD0EE5"/>
    <w:rsid w:val="00BD17D0"/>
    <w:rsid w:val="00BD2162"/>
    <w:rsid w:val="00BD272A"/>
    <w:rsid w:val="00BD27FB"/>
    <w:rsid w:val="00BD2B76"/>
    <w:rsid w:val="00BD2D15"/>
    <w:rsid w:val="00BD4404"/>
    <w:rsid w:val="00BD4D15"/>
    <w:rsid w:val="00BD5213"/>
    <w:rsid w:val="00BD62C5"/>
    <w:rsid w:val="00BD6A09"/>
    <w:rsid w:val="00BD746A"/>
    <w:rsid w:val="00BD7A44"/>
    <w:rsid w:val="00BD7C32"/>
    <w:rsid w:val="00BE05AD"/>
    <w:rsid w:val="00BE132A"/>
    <w:rsid w:val="00BE4050"/>
    <w:rsid w:val="00BE4689"/>
    <w:rsid w:val="00BE49EE"/>
    <w:rsid w:val="00BE4D41"/>
    <w:rsid w:val="00BE506C"/>
    <w:rsid w:val="00BE52AD"/>
    <w:rsid w:val="00BE52B4"/>
    <w:rsid w:val="00BE61E9"/>
    <w:rsid w:val="00BE6BE6"/>
    <w:rsid w:val="00BE7FEC"/>
    <w:rsid w:val="00BF04B2"/>
    <w:rsid w:val="00BF0B76"/>
    <w:rsid w:val="00BF0D5B"/>
    <w:rsid w:val="00BF3BAC"/>
    <w:rsid w:val="00BF4FBF"/>
    <w:rsid w:val="00BF5127"/>
    <w:rsid w:val="00BF6325"/>
    <w:rsid w:val="00BF66ED"/>
    <w:rsid w:val="00BF6757"/>
    <w:rsid w:val="00BF69B3"/>
    <w:rsid w:val="00BF73DA"/>
    <w:rsid w:val="00BF7B06"/>
    <w:rsid w:val="00C010E4"/>
    <w:rsid w:val="00C01207"/>
    <w:rsid w:val="00C0169F"/>
    <w:rsid w:val="00C01E51"/>
    <w:rsid w:val="00C02552"/>
    <w:rsid w:val="00C0455C"/>
    <w:rsid w:val="00C04B61"/>
    <w:rsid w:val="00C04FAF"/>
    <w:rsid w:val="00C054CB"/>
    <w:rsid w:val="00C059B1"/>
    <w:rsid w:val="00C06487"/>
    <w:rsid w:val="00C066C8"/>
    <w:rsid w:val="00C06EAA"/>
    <w:rsid w:val="00C07464"/>
    <w:rsid w:val="00C0790D"/>
    <w:rsid w:val="00C10652"/>
    <w:rsid w:val="00C109D7"/>
    <w:rsid w:val="00C10E07"/>
    <w:rsid w:val="00C10F26"/>
    <w:rsid w:val="00C1147A"/>
    <w:rsid w:val="00C12A84"/>
    <w:rsid w:val="00C166DF"/>
    <w:rsid w:val="00C16A37"/>
    <w:rsid w:val="00C1701D"/>
    <w:rsid w:val="00C17203"/>
    <w:rsid w:val="00C17511"/>
    <w:rsid w:val="00C20C4D"/>
    <w:rsid w:val="00C21383"/>
    <w:rsid w:val="00C230BC"/>
    <w:rsid w:val="00C234F8"/>
    <w:rsid w:val="00C23761"/>
    <w:rsid w:val="00C23A4F"/>
    <w:rsid w:val="00C23DC1"/>
    <w:rsid w:val="00C25315"/>
    <w:rsid w:val="00C25853"/>
    <w:rsid w:val="00C261AE"/>
    <w:rsid w:val="00C26679"/>
    <w:rsid w:val="00C2695C"/>
    <w:rsid w:val="00C26C0D"/>
    <w:rsid w:val="00C31EDC"/>
    <w:rsid w:val="00C3207B"/>
    <w:rsid w:val="00C3289C"/>
    <w:rsid w:val="00C32AEA"/>
    <w:rsid w:val="00C330E3"/>
    <w:rsid w:val="00C34527"/>
    <w:rsid w:val="00C36F8A"/>
    <w:rsid w:val="00C3741D"/>
    <w:rsid w:val="00C377D0"/>
    <w:rsid w:val="00C40524"/>
    <w:rsid w:val="00C4092D"/>
    <w:rsid w:val="00C40A7E"/>
    <w:rsid w:val="00C40C02"/>
    <w:rsid w:val="00C40D83"/>
    <w:rsid w:val="00C40E73"/>
    <w:rsid w:val="00C416B4"/>
    <w:rsid w:val="00C42C22"/>
    <w:rsid w:val="00C432BE"/>
    <w:rsid w:val="00C43903"/>
    <w:rsid w:val="00C43A10"/>
    <w:rsid w:val="00C43BAA"/>
    <w:rsid w:val="00C44689"/>
    <w:rsid w:val="00C45909"/>
    <w:rsid w:val="00C4700C"/>
    <w:rsid w:val="00C4734E"/>
    <w:rsid w:val="00C47F84"/>
    <w:rsid w:val="00C514DD"/>
    <w:rsid w:val="00C517D3"/>
    <w:rsid w:val="00C5184F"/>
    <w:rsid w:val="00C52A89"/>
    <w:rsid w:val="00C53B88"/>
    <w:rsid w:val="00C5408E"/>
    <w:rsid w:val="00C545DE"/>
    <w:rsid w:val="00C545E1"/>
    <w:rsid w:val="00C547D8"/>
    <w:rsid w:val="00C5490F"/>
    <w:rsid w:val="00C55153"/>
    <w:rsid w:val="00C55E75"/>
    <w:rsid w:val="00C567A2"/>
    <w:rsid w:val="00C56CDC"/>
    <w:rsid w:val="00C56D02"/>
    <w:rsid w:val="00C571A6"/>
    <w:rsid w:val="00C5775D"/>
    <w:rsid w:val="00C60062"/>
    <w:rsid w:val="00C60586"/>
    <w:rsid w:val="00C6122B"/>
    <w:rsid w:val="00C61C3B"/>
    <w:rsid w:val="00C61F0C"/>
    <w:rsid w:val="00C621AF"/>
    <w:rsid w:val="00C624CA"/>
    <w:rsid w:val="00C64C5C"/>
    <w:rsid w:val="00C65FE9"/>
    <w:rsid w:val="00C6710D"/>
    <w:rsid w:val="00C67335"/>
    <w:rsid w:val="00C70FA8"/>
    <w:rsid w:val="00C72785"/>
    <w:rsid w:val="00C729EB"/>
    <w:rsid w:val="00C73DEB"/>
    <w:rsid w:val="00C748A5"/>
    <w:rsid w:val="00C754C3"/>
    <w:rsid w:val="00C757ED"/>
    <w:rsid w:val="00C75FC4"/>
    <w:rsid w:val="00C767A4"/>
    <w:rsid w:val="00C77019"/>
    <w:rsid w:val="00C77732"/>
    <w:rsid w:val="00C77C3E"/>
    <w:rsid w:val="00C814E8"/>
    <w:rsid w:val="00C82D40"/>
    <w:rsid w:val="00C831DD"/>
    <w:rsid w:val="00C8361A"/>
    <w:rsid w:val="00C84E82"/>
    <w:rsid w:val="00C852C8"/>
    <w:rsid w:val="00C862B1"/>
    <w:rsid w:val="00C92528"/>
    <w:rsid w:val="00C927CE"/>
    <w:rsid w:val="00C92DBA"/>
    <w:rsid w:val="00C94421"/>
    <w:rsid w:val="00C94E16"/>
    <w:rsid w:val="00C9590B"/>
    <w:rsid w:val="00C95A31"/>
    <w:rsid w:val="00C96B57"/>
    <w:rsid w:val="00CA26E6"/>
    <w:rsid w:val="00CA36C8"/>
    <w:rsid w:val="00CA49B9"/>
    <w:rsid w:val="00CA4A85"/>
    <w:rsid w:val="00CA4DB5"/>
    <w:rsid w:val="00CA4F31"/>
    <w:rsid w:val="00CA51AE"/>
    <w:rsid w:val="00CA55B2"/>
    <w:rsid w:val="00CA58FC"/>
    <w:rsid w:val="00CA5963"/>
    <w:rsid w:val="00CA59FD"/>
    <w:rsid w:val="00CA5ABC"/>
    <w:rsid w:val="00CA63AA"/>
    <w:rsid w:val="00CA6A18"/>
    <w:rsid w:val="00CA6E57"/>
    <w:rsid w:val="00CA7A93"/>
    <w:rsid w:val="00CA7D00"/>
    <w:rsid w:val="00CB12FA"/>
    <w:rsid w:val="00CB5DF3"/>
    <w:rsid w:val="00CB62C8"/>
    <w:rsid w:val="00CB6367"/>
    <w:rsid w:val="00CB6537"/>
    <w:rsid w:val="00CB6EAC"/>
    <w:rsid w:val="00CB768B"/>
    <w:rsid w:val="00CB7FCD"/>
    <w:rsid w:val="00CC0C37"/>
    <w:rsid w:val="00CC1435"/>
    <w:rsid w:val="00CC200E"/>
    <w:rsid w:val="00CC239A"/>
    <w:rsid w:val="00CC29D4"/>
    <w:rsid w:val="00CC55CB"/>
    <w:rsid w:val="00CC74F5"/>
    <w:rsid w:val="00CD0308"/>
    <w:rsid w:val="00CD0D69"/>
    <w:rsid w:val="00CD1DDE"/>
    <w:rsid w:val="00CD28EF"/>
    <w:rsid w:val="00CD2A79"/>
    <w:rsid w:val="00CD301B"/>
    <w:rsid w:val="00CD3C1A"/>
    <w:rsid w:val="00CD3F65"/>
    <w:rsid w:val="00CD4764"/>
    <w:rsid w:val="00CD638C"/>
    <w:rsid w:val="00CD65A0"/>
    <w:rsid w:val="00CD6743"/>
    <w:rsid w:val="00CD7C2E"/>
    <w:rsid w:val="00CE0123"/>
    <w:rsid w:val="00CE0387"/>
    <w:rsid w:val="00CE0529"/>
    <w:rsid w:val="00CE1549"/>
    <w:rsid w:val="00CE19CB"/>
    <w:rsid w:val="00CE1B60"/>
    <w:rsid w:val="00CE1C50"/>
    <w:rsid w:val="00CE32C4"/>
    <w:rsid w:val="00CE3920"/>
    <w:rsid w:val="00CE3951"/>
    <w:rsid w:val="00CE5A41"/>
    <w:rsid w:val="00CE5F71"/>
    <w:rsid w:val="00CE6BDC"/>
    <w:rsid w:val="00CE7FD1"/>
    <w:rsid w:val="00CF0D9C"/>
    <w:rsid w:val="00CF127D"/>
    <w:rsid w:val="00CF1904"/>
    <w:rsid w:val="00CF2458"/>
    <w:rsid w:val="00CF2B2F"/>
    <w:rsid w:val="00CF2BEE"/>
    <w:rsid w:val="00CF4DED"/>
    <w:rsid w:val="00CF4E65"/>
    <w:rsid w:val="00CF56CE"/>
    <w:rsid w:val="00CF6EF5"/>
    <w:rsid w:val="00CF6FF9"/>
    <w:rsid w:val="00CF7047"/>
    <w:rsid w:val="00CF76C1"/>
    <w:rsid w:val="00D004A9"/>
    <w:rsid w:val="00D010C7"/>
    <w:rsid w:val="00D013B8"/>
    <w:rsid w:val="00D0336D"/>
    <w:rsid w:val="00D03B19"/>
    <w:rsid w:val="00D03ED8"/>
    <w:rsid w:val="00D0588C"/>
    <w:rsid w:val="00D06165"/>
    <w:rsid w:val="00D07083"/>
    <w:rsid w:val="00D07A81"/>
    <w:rsid w:val="00D114C4"/>
    <w:rsid w:val="00D11851"/>
    <w:rsid w:val="00D12C58"/>
    <w:rsid w:val="00D12E11"/>
    <w:rsid w:val="00D12F4B"/>
    <w:rsid w:val="00D1360A"/>
    <w:rsid w:val="00D13D7A"/>
    <w:rsid w:val="00D13E0B"/>
    <w:rsid w:val="00D1415F"/>
    <w:rsid w:val="00D14A08"/>
    <w:rsid w:val="00D158DD"/>
    <w:rsid w:val="00D15B11"/>
    <w:rsid w:val="00D162E8"/>
    <w:rsid w:val="00D169F6"/>
    <w:rsid w:val="00D16B4A"/>
    <w:rsid w:val="00D16C7F"/>
    <w:rsid w:val="00D179C7"/>
    <w:rsid w:val="00D17BD2"/>
    <w:rsid w:val="00D20143"/>
    <w:rsid w:val="00D203B8"/>
    <w:rsid w:val="00D2114A"/>
    <w:rsid w:val="00D21C71"/>
    <w:rsid w:val="00D220B0"/>
    <w:rsid w:val="00D220CA"/>
    <w:rsid w:val="00D22193"/>
    <w:rsid w:val="00D222C9"/>
    <w:rsid w:val="00D22949"/>
    <w:rsid w:val="00D2310A"/>
    <w:rsid w:val="00D23297"/>
    <w:rsid w:val="00D254BC"/>
    <w:rsid w:val="00D26403"/>
    <w:rsid w:val="00D276F2"/>
    <w:rsid w:val="00D27ED2"/>
    <w:rsid w:val="00D30985"/>
    <w:rsid w:val="00D30993"/>
    <w:rsid w:val="00D33524"/>
    <w:rsid w:val="00D33A4A"/>
    <w:rsid w:val="00D354A1"/>
    <w:rsid w:val="00D35506"/>
    <w:rsid w:val="00D35BA4"/>
    <w:rsid w:val="00D36B99"/>
    <w:rsid w:val="00D3797E"/>
    <w:rsid w:val="00D37BF1"/>
    <w:rsid w:val="00D4050F"/>
    <w:rsid w:val="00D4076C"/>
    <w:rsid w:val="00D40A77"/>
    <w:rsid w:val="00D4136C"/>
    <w:rsid w:val="00D41809"/>
    <w:rsid w:val="00D42E88"/>
    <w:rsid w:val="00D44479"/>
    <w:rsid w:val="00D44C2C"/>
    <w:rsid w:val="00D45096"/>
    <w:rsid w:val="00D467CF"/>
    <w:rsid w:val="00D46BDD"/>
    <w:rsid w:val="00D47D2D"/>
    <w:rsid w:val="00D50834"/>
    <w:rsid w:val="00D5193A"/>
    <w:rsid w:val="00D522F2"/>
    <w:rsid w:val="00D52912"/>
    <w:rsid w:val="00D55551"/>
    <w:rsid w:val="00D556CA"/>
    <w:rsid w:val="00D575B7"/>
    <w:rsid w:val="00D60359"/>
    <w:rsid w:val="00D61B3E"/>
    <w:rsid w:val="00D63824"/>
    <w:rsid w:val="00D640EF"/>
    <w:rsid w:val="00D64298"/>
    <w:rsid w:val="00D64CCF"/>
    <w:rsid w:val="00D64CF3"/>
    <w:rsid w:val="00D65869"/>
    <w:rsid w:val="00D65BBF"/>
    <w:rsid w:val="00D65D23"/>
    <w:rsid w:val="00D66841"/>
    <w:rsid w:val="00D67023"/>
    <w:rsid w:val="00D67514"/>
    <w:rsid w:val="00D700E4"/>
    <w:rsid w:val="00D7153A"/>
    <w:rsid w:val="00D719D2"/>
    <w:rsid w:val="00D737F4"/>
    <w:rsid w:val="00D758D5"/>
    <w:rsid w:val="00D7791C"/>
    <w:rsid w:val="00D80500"/>
    <w:rsid w:val="00D80A32"/>
    <w:rsid w:val="00D80C9D"/>
    <w:rsid w:val="00D80FCA"/>
    <w:rsid w:val="00D81200"/>
    <w:rsid w:val="00D81ABC"/>
    <w:rsid w:val="00D81FA7"/>
    <w:rsid w:val="00D825EE"/>
    <w:rsid w:val="00D82887"/>
    <w:rsid w:val="00D82A8E"/>
    <w:rsid w:val="00D834CF"/>
    <w:rsid w:val="00D83EE2"/>
    <w:rsid w:val="00D8417B"/>
    <w:rsid w:val="00D8454D"/>
    <w:rsid w:val="00D86470"/>
    <w:rsid w:val="00D87B38"/>
    <w:rsid w:val="00D909AC"/>
    <w:rsid w:val="00D90B0F"/>
    <w:rsid w:val="00D90EFC"/>
    <w:rsid w:val="00D90FDD"/>
    <w:rsid w:val="00D91346"/>
    <w:rsid w:val="00D92373"/>
    <w:rsid w:val="00D92ED1"/>
    <w:rsid w:val="00D937B6"/>
    <w:rsid w:val="00D9417B"/>
    <w:rsid w:val="00D942C6"/>
    <w:rsid w:val="00D94F6B"/>
    <w:rsid w:val="00D964C8"/>
    <w:rsid w:val="00D9689C"/>
    <w:rsid w:val="00D9719D"/>
    <w:rsid w:val="00DA0B93"/>
    <w:rsid w:val="00DA1036"/>
    <w:rsid w:val="00DA20B0"/>
    <w:rsid w:val="00DA24ED"/>
    <w:rsid w:val="00DA25AB"/>
    <w:rsid w:val="00DA2B3A"/>
    <w:rsid w:val="00DA2FE2"/>
    <w:rsid w:val="00DA3714"/>
    <w:rsid w:val="00DA3888"/>
    <w:rsid w:val="00DA3A42"/>
    <w:rsid w:val="00DA4A3B"/>
    <w:rsid w:val="00DA54EF"/>
    <w:rsid w:val="00DA56E5"/>
    <w:rsid w:val="00DA5BEF"/>
    <w:rsid w:val="00DA6195"/>
    <w:rsid w:val="00DB01F3"/>
    <w:rsid w:val="00DB076A"/>
    <w:rsid w:val="00DB0A46"/>
    <w:rsid w:val="00DB1A1D"/>
    <w:rsid w:val="00DB1C98"/>
    <w:rsid w:val="00DB1CB6"/>
    <w:rsid w:val="00DB2066"/>
    <w:rsid w:val="00DB25E4"/>
    <w:rsid w:val="00DB2AA4"/>
    <w:rsid w:val="00DB3139"/>
    <w:rsid w:val="00DB324F"/>
    <w:rsid w:val="00DB3279"/>
    <w:rsid w:val="00DB3F2B"/>
    <w:rsid w:val="00DB48C0"/>
    <w:rsid w:val="00DB50BE"/>
    <w:rsid w:val="00DB51D6"/>
    <w:rsid w:val="00DB621F"/>
    <w:rsid w:val="00DB6C98"/>
    <w:rsid w:val="00DB6D77"/>
    <w:rsid w:val="00DB774B"/>
    <w:rsid w:val="00DC0474"/>
    <w:rsid w:val="00DC09E0"/>
    <w:rsid w:val="00DC0C7D"/>
    <w:rsid w:val="00DC1E92"/>
    <w:rsid w:val="00DC2124"/>
    <w:rsid w:val="00DC297A"/>
    <w:rsid w:val="00DC3EC4"/>
    <w:rsid w:val="00DC40DB"/>
    <w:rsid w:val="00DC46EA"/>
    <w:rsid w:val="00DC4A0A"/>
    <w:rsid w:val="00DC5497"/>
    <w:rsid w:val="00DC5F53"/>
    <w:rsid w:val="00DC62FD"/>
    <w:rsid w:val="00DC646C"/>
    <w:rsid w:val="00DC6B01"/>
    <w:rsid w:val="00DC7550"/>
    <w:rsid w:val="00DC7EB9"/>
    <w:rsid w:val="00DD01D4"/>
    <w:rsid w:val="00DD073C"/>
    <w:rsid w:val="00DD0E23"/>
    <w:rsid w:val="00DD1538"/>
    <w:rsid w:val="00DD2508"/>
    <w:rsid w:val="00DD2773"/>
    <w:rsid w:val="00DD3CB8"/>
    <w:rsid w:val="00DD5C06"/>
    <w:rsid w:val="00DD5DBB"/>
    <w:rsid w:val="00DD610A"/>
    <w:rsid w:val="00DD628C"/>
    <w:rsid w:val="00DD6AC3"/>
    <w:rsid w:val="00DD6BA7"/>
    <w:rsid w:val="00DD7E68"/>
    <w:rsid w:val="00DE542D"/>
    <w:rsid w:val="00DE57CE"/>
    <w:rsid w:val="00DE5DAF"/>
    <w:rsid w:val="00DE725C"/>
    <w:rsid w:val="00DE73C8"/>
    <w:rsid w:val="00DE7564"/>
    <w:rsid w:val="00DE785B"/>
    <w:rsid w:val="00DF017A"/>
    <w:rsid w:val="00DF064D"/>
    <w:rsid w:val="00DF1D9F"/>
    <w:rsid w:val="00DF30E2"/>
    <w:rsid w:val="00DF33ED"/>
    <w:rsid w:val="00DF3C97"/>
    <w:rsid w:val="00DF3F19"/>
    <w:rsid w:val="00DF4258"/>
    <w:rsid w:val="00DF4944"/>
    <w:rsid w:val="00DF4E06"/>
    <w:rsid w:val="00DF65C5"/>
    <w:rsid w:val="00DF680D"/>
    <w:rsid w:val="00E0066C"/>
    <w:rsid w:val="00E02810"/>
    <w:rsid w:val="00E02BA2"/>
    <w:rsid w:val="00E02EE9"/>
    <w:rsid w:val="00E03DFA"/>
    <w:rsid w:val="00E046D2"/>
    <w:rsid w:val="00E04AB3"/>
    <w:rsid w:val="00E05331"/>
    <w:rsid w:val="00E055B9"/>
    <w:rsid w:val="00E055D2"/>
    <w:rsid w:val="00E05E2D"/>
    <w:rsid w:val="00E06D6D"/>
    <w:rsid w:val="00E10190"/>
    <w:rsid w:val="00E1164E"/>
    <w:rsid w:val="00E1179A"/>
    <w:rsid w:val="00E131C8"/>
    <w:rsid w:val="00E13A27"/>
    <w:rsid w:val="00E13C04"/>
    <w:rsid w:val="00E13D78"/>
    <w:rsid w:val="00E14647"/>
    <w:rsid w:val="00E1486D"/>
    <w:rsid w:val="00E149BF"/>
    <w:rsid w:val="00E14D56"/>
    <w:rsid w:val="00E159DF"/>
    <w:rsid w:val="00E15CA0"/>
    <w:rsid w:val="00E15D5B"/>
    <w:rsid w:val="00E161C5"/>
    <w:rsid w:val="00E17AE4"/>
    <w:rsid w:val="00E20C57"/>
    <w:rsid w:val="00E2145A"/>
    <w:rsid w:val="00E22584"/>
    <w:rsid w:val="00E2391A"/>
    <w:rsid w:val="00E23DD5"/>
    <w:rsid w:val="00E24284"/>
    <w:rsid w:val="00E24AB3"/>
    <w:rsid w:val="00E2523A"/>
    <w:rsid w:val="00E2595A"/>
    <w:rsid w:val="00E2636E"/>
    <w:rsid w:val="00E27032"/>
    <w:rsid w:val="00E271E7"/>
    <w:rsid w:val="00E271F0"/>
    <w:rsid w:val="00E27D21"/>
    <w:rsid w:val="00E27DEE"/>
    <w:rsid w:val="00E3006E"/>
    <w:rsid w:val="00E32A6E"/>
    <w:rsid w:val="00E32D45"/>
    <w:rsid w:val="00E3420D"/>
    <w:rsid w:val="00E34266"/>
    <w:rsid w:val="00E35451"/>
    <w:rsid w:val="00E37C3A"/>
    <w:rsid w:val="00E401AF"/>
    <w:rsid w:val="00E41D2C"/>
    <w:rsid w:val="00E42ACD"/>
    <w:rsid w:val="00E42CBC"/>
    <w:rsid w:val="00E44ABB"/>
    <w:rsid w:val="00E452B6"/>
    <w:rsid w:val="00E45EE3"/>
    <w:rsid w:val="00E46CB5"/>
    <w:rsid w:val="00E46DD8"/>
    <w:rsid w:val="00E46F8E"/>
    <w:rsid w:val="00E501FE"/>
    <w:rsid w:val="00E52F54"/>
    <w:rsid w:val="00E53139"/>
    <w:rsid w:val="00E54016"/>
    <w:rsid w:val="00E54B44"/>
    <w:rsid w:val="00E56CFD"/>
    <w:rsid w:val="00E57063"/>
    <w:rsid w:val="00E57BE8"/>
    <w:rsid w:val="00E57E3A"/>
    <w:rsid w:val="00E60D86"/>
    <w:rsid w:val="00E612E4"/>
    <w:rsid w:val="00E624B6"/>
    <w:rsid w:val="00E626B8"/>
    <w:rsid w:val="00E630F9"/>
    <w:rsid w:val="00E64316"/>
    <w:rsid w:val="00E649E6"/>
    <w:rsid w:val="00E65A01"/>
    <w:rsid w:val="00E65D2A"/>
    <w:rsid w:val="00E668F9"/>
    <w:rsid w:val="00E67840"/>
    <w:rsid w:val="00E7193C"/>
    <w:rsid w:val="00E736F4"/>
    <w:rsid w:val="00E740BC"/>
    <w:rsid w:val="00E7582D"/>
    <w:rsid w:val="00E75C3B"/>
    <w:rsid w:val="00E7608C"/>
    <w:rsid w:val="00E76ED2"/>
    <w:rsid w:val="00E77E67"/>
    <w:rsid w:val="00E80045"/>
    <w:rsid w:val="00E807F4"/>
    <w:rsid w:val="00E8082D"/>
    <w:rsid w:val="00E820B6"/>
    <w:rsid w:val="00E82CC3"/>
    <w:rsid w:val="00E8312B"/>
    <w:rsid w:val="00E85542"/>
    <w:rsid w:val="00E85860"/>
    <w:rsid w:val="00E86B79"/>
    <w:rsid w:val="00E87018"/>
    <w:rsid w:val="00E8718C"/>
    <w:rsid w:val="00E87F3A"/>
    <w:rsid w:val="00E90108"/>
    <w:rsid w:val="00E90C9A"/>
    <w:rsid w:val="00E913A6"/>
    <w:rsid w:val="00E918DE"/>
    <w:rsid w:val="00E92D10"/>
    <w:rsid w:val="00E92FA4"/>
    <w:rsid w:val="00E94BA2"/>
    <w:rsid w:val="00E96355"/>
    <w:rsid w:val="00E964AA"/>
    <w:rsid w:val="00E967D0"/>
    <w:rsid w:val="00E96C2C"/>
    <w:rsid w:val="00EA0561"/>
    <w:rsid w:val="00EA0B98"/>
    <w:rsid w:val="00EA0F11"/>
    <w:rsid w:val="00EA11C5"/>
    <w:rsid w:val="00EA1AB8"/>
    <w:rsid w:val="00EA2642"/>
    <w:rsid w:val="00EA4773"/>
    <w:rsid w:val="00EA4AF1"/>
    <w:rsid w:val="00EA4E5D"/>
    <w:rsid w:val="00EA6028"/>
    <w:rsid w:val="00EA60FA"/>
    <w:rsid w:val="00EB0107"/>
    <w:rsid w:val="00EB0EC7"/>
    <w:rsid w:val="00EB24FD"/>
    <w:rsid w:val="00EB33DF"/>
    <w:rsid w:val="00EB45F7"/>
    <w:rsid w:val="00EB4C8E"/>
    <w:rsid w:val="00EB552A"/>
    <w:rsid w:val="00EB7019"/>
    <w:rsid w:val="00EB726A"/>
    <w:rsid w:val="00EB7517"/>
    <w:rsid w:val="00EC009C"/>
    <w:rsid w:val="00EC05C3"/>
    <w:rsid w:val="00EC0A2E"/>
    <w:rsid w:val="00EC10D2"/>
    <w:rsid w:val="00EC1794"/>
    <w:rsid w:val="00EC1B39"/>
    <w:rsid w:val="00EC2D5E"/>
    <w:rsid w:val="00EC4CF6"/>
    <w:rsid w:val="00EC69D3"/>
    <w:rsid w:val="00EC75A5"/>
    <w:rsid w:val="00ED15A6"/>
    <w:rsid w:val="00ED213C"/>
    <w:rsid w:val="00ED230D"/>
    <w:rsid w:val="00ED27F6"/>
    <w:rsid w:val="00ED2B32"/>
    <w:rsid w:val="00ED2D1E"/>
    <w:rsid w:val="00ED41DD"/>
    <w:rsid w:val="00ED44A2"/>
    <w:rsid w:val="00ED5018"/>
    <w:rsid w:val="00ED59EC"/>
    <w:rsid w:val="00ED6DF2"/>
    <w:rsid w:val="00ED6ED6"/>
    <w:rsid w:val="00EE060F"/>
    <w:rsid w:val="00EE0AFF"/>
    <w:rsid w:val="00EE1662"/>
    <w:rsid w:val="00EE18AE"/>
    <w:rsid w:val="00EE1B1D"/>
    <w:rsid w:val="00EE1B33"/>
    <w:rsid w:val="00EE1D84"/>
    <w:rsid w:val="00EE1EC7"/>
    <w:rsid w:val="00EE22C0"/>
    <w:rsid w:val="00EE247C"/>
    <w:rsid w:val="00EE2566"/>
    <w:rsid w:val="00EE28CD"/>
    <w:rsid w:val="00EE2F8C"/>
    <w:rsid w:val="00EE4038"/>
    <w:rsid w:val="00EE4475"/>
    <w:rsid w:val="00EE5967"/>
    <w:rsid w:val="00EE7361"/>
    <w:rsid w:val="00EF0D8D"/>
    <w:rsid w:val="00EF2AFC"/>
    <w:rsid w:val="00EF3FED"/>
    <w:rsid w:val="00EF5230"/>
    <w:rsid w:val="00EF723E"/>
    <w:rsid w:val="00F00D8A"/>
    <w:rsid w:val="00F01070"/>
    <w:rsid w:val="00F01D95"/>
    <w:rsid w:val="00F02136"/>
    <w:rsid w:val="00F02A86"/>
    <w:rsid w:val="00F02C22"/>
    <w:rsid w:val="00F03B0A"/>
    <w:rsid w:val="00F05620"/>
    <w:rsid w:val="00F05761"/>
    <w:rsid w:val="00F05C89"/>
    <w:rsid w:val="00F0779E"/>
    <w:rsid w:val="00F079A2"/>
    <w:rsid w:val="00F100AB"/>
    <w:rsid w:val="00F1233F"/>
    <w:rsid w:val="00F12AEE"/>
    <w:rsid w:val="00F1307A"/>
    <w:rsid w:val="00F13762"/>
    <w:rsid w:val="00F13DE3"/>
    <w:rsid w:val="00F13E3F"/>
    <w:rsid w:val="00F1443C"/>
    <w:rsid w:val="00F14773"/>
    <w:rsid w:val="00F15136"/>
    <w:rsid w:val="00F1533A"/>
    <w:rsid w:val="00F1560A"/>
    <w:rsid w:val="00F17764"/>
    <w:rsid w:val="00F202C6"/>
    <w:rsid w:val="00F20AF0"/>
    <w:rsid w:val="00F20D13"/>
    <w:rsid w:val="00F21AD4"/>
    <w:rsid w:val="00F21E3C"/>
    <w:rsid w:val="00F230A8"/>
    <w:rsid w:val="00F23503"/>
    <w:rsid w:val="00F23B89"/>
    <w:rsid w:val="00F23F06"/>
    <w:rsid w:val="00F25153"/>
    <w:rsid w:val="00F2595A"/>
    <w:rsid w:val="00F30D62"/>
    <w:rsid w:val="00F32ABA"/>
    <w:rsid w:val="00F32B94"/>
    <w:rsid w:val="00F333EF"/>
    <w:rsid w:val="00F3354A"/>
    <w:rsid w:val="00F34985"/>
    <w:rsid w:val="00F35808"/>
    <w:rsid w:val="00F35A57"/>
    <w:rsid w:val="00F361E9"/>
    <w:rsid w:val="00F363EB"/>
    <w:rsid w:val="00F36A74"/>
    <w:rsid w:val="00F40EC8"/>
    <w:rsid w:val="00F416FB"/>
    <w:rsid w:val="00F42BEC"/>
    <w:rsid w:val="00F42ECA"/>
    <w:rsid w:val="00F4544D"/>
    <w:rsid w:val="00F45600"/>
    <w:rsid w:val="00F46624"/>
    <w:rsid w:val="00F47153"/>
    <w:rsid w:val="00F47639"/>
    <w:rsid w:val="00F4781C"/>
    <w:rsid w:val="00F47A02"/>
    <w:rsid w:val="00F47C7C"/>
    <w:rsid w:val="00F5078C"/>
    <w:rsid w:val="00F51A7F"/>
    <w:rsid w:val="00F528E0"/>
    <w:rsid w:val="00F52BE9"/>
    <w:rsid w:val="00F533F3"/>
    <w:rsid w:val="00F538C5"/>
    <w:rsid w:val="00F53CCE"/>
    <w:rsid w:val="00F54A83"/>
    <w:rsid w:val="00F54B11"/>
    <w:rsid w:val="00F55784"/>
    <w:rsid w:val="00F56E42"/>
    <w:rsid w:val="00F56E9C"/>
    <w:rsid w:val="00F601B2"/>
    <w:rsid w:val="00F61AD8"/>
    <w:rsid w:val="00F62B73"/>
    <w:rsid w:val="00F62F2C"/>
    <w:rsid w:val="00F63322"/>
    <w:rsid w:val="00F63D31"/>
    <w:rsid w:val="00F63E1C"/>
    <w:rsid w:val="00F644F1"/>
    <w:rsid w:val="00F646FB"/>
    <w:rsid w:val="00F6561D"/>
    <w:rsid w:val="00F65905"/>
    <w:rsid w:val="00F65E75"/>
    <w:rsid w:val="00F703C4"/>
    <w:rsid w:val="00F71071"/>
    <w:rsid w:val="00F717AC"/>
    <w:rsid w:val="00F719E3"/>
    <w:rsid w:val="00F723C5"/>
    <w:rsid w:val="00F72513"/>
    <w:rsid w:val="00F725D0"/>
    <w:rsid w:val="00F7331D"/>
    <w:rsid w:val="00F741AA"/>
    <w:rsid w:val="00F7538C"/>
    <w:rsid w:val="00F76A9A"/>
    <w:rsid w:val="00F76FFF"/>
    <w:rsid w:val="00F77267"/>
    <w:rsid w:val="00F77B1F"/>
    <w:rsid w:val="00F8205B"/>
    <w:rsid w:val="00F82193"/>
    <w:rsid w:val="00F82D8D"/>
    <w:rsid w:val="00F83BDF"/>
    <w:rsid w:val="00F84881"/>
    <w:rsid w:val="00F84B17"/>
    <w:rsid w:val="00F84C35"/>
    <w:rsid w:val="00F851D2"/>
    <w:rsid w:val="00F86718"/>
    <w:rsid w:val="00F8723C"/>
    <w:rsid w:val="00F87854"/>
    <w:rsid w:val="00F87A0B"/>
    <w:rsid w:val="00F906E6"/>
    <w:rsid w:val="00F91D8C"/>
    <w:rsid w:val="00F92D0F"/>
    <w:rsid w:val="00F92EE5"/>
    <w:rsid w:val="00F932E2"/>
    <w:rsid w:val="00F9333D"/>
    <w:rsid w:val="00F93998"/>
    <w:rsid w:val="00F93EF5"/>
    <w:rsid w:val="00F94C61"/>
    <w:rsid w:val="00F9518C"/>
    <w:rsid w:val="00F9586E"/>
    <w:rsid w:val="00F95D13"/>
    <w:rsid w:val="00F966C4"/>
    <w:rsid w:val="00F96E2C"/>
    <w:rsid w:val="00F97121"/>
    <w:rsid w:val="00F97EDD"/>
    <w:rsid w:val="00FA00B5"/>
    <w:rsid w:val="00FA02DF"/>
    <w:rsid w:val="00FA07C5"/>
    <w:rsid w:val="00FA0F35"/>
    <w:rsid w:val="00FA1602"/>
    <w:rsid w:val="00FA2684"/>
    <w:rsid w:val="00FA2918"/>
    <w:rsid w:val="00FA3B92"/>
    <w:rsid w:val="00FA3F3D"/>
    <w:rsid w:val="00FA44E8"/>
    <w:rsid w:val="00FA4772"/>
    <w:rsid w:val="00FA6DF0"/>
    <w:rsid w:val="00FA7748"/>
    <w:rsid w:val="00FB011A"/>
    <w:rsid w:val="00FB081A"/>
    <w:rsid w:val="00FB0A6A"/>
    <w:rsid w:val="00FB2475"/>
    <w:rsid w:val="00FB4555"/>
    <w:rsid w:val="00FB4898"/>
    <w:rsid w:val="00FB4FCC"/>
    <w:rsid w:val="00FB69A4"/>
    <w:rsid w:val="00FB6E04"/>
    <w:rsid w:val="00FB7406"/>
    <w:rsid w:val="00FB7BE6"/>
    <w:rsid w:val="00FC02BD"/>
    <w:rsid w:val="00FC0E69"/>
    <w:rsid w:val="00FC139F"/>
    <w:rsid w:val="00FC228E"/>
    <w:rsid w:val="00FC2F66"/>
    <w:rsid w:val="00FC4AB2"/>
    <w:rsid w:val="00FC4D50"/>
    <w:rsid w:val="00FC4E24"/>
    <w:rsid w:val="00FC505E"/>
    <w:rsid w:val="00FC552A"/>
    <w:rsid w:val="00FC5843"/>
    <w:rsid w:val="00FC5AF5"/>
    <w:rsid w:val="00FC5B3E"/>
    <w:rsid w:val="00FD06B7"/>
    <w:rsid w:val="00FD0810"/>
    <w:rsid w:val="00FD1974"/>
    <w:rsid w:val="00FD3ADD"/>
    <w:rsid w:val="00FD526B"/>
    <w:rsid w:val="00FD5734"/>
    <w:rsid w:val="00FD71E3"/>
    <w:rsid w:val="00FD739B"/>
    <w:rsid w:val="00FD746A"/>
    <w:rsid w:val="00FD7F85"/>
    <w:rsid w:val="00FE0ECB"/>
    <w:rsid w:val="00FE203C"/>
    <w:rsid w:val="00FE4BC4"/>
    <w:rsid w:val="00FE54DA"/>
    <w:rsid w:val="00FE54E3"/>
    <w:rsid w:val="00FE59ED"/>
    <w:rsid w:val="00FE630C"/>
    <w:rsid w:val="00FE7154"/>
    <w:rsid w:val="00FE78DC"/>
    <w:rsid w:val="00FF002D"/>
    <w:rsid w:val="00FF0089"/>
    <w:rsid w:val="00FF04C9"/>
    <w:rsid w:val="00FF0543"/>
    <w:rsid w:val="00FF070D"/>
    <w:rsid w:val="00FF0B21"/>
    <w:rsid w:val="00FF12D5"/>
    <w:rsid w:val="00FF1CC5"/>
    <w:rsid w:val="00FF24DC"/>
    <w:rsid w:val="00FF42DB"/>
    <w:rsid w:val="00FF4640"/>
    <w:rsid w:val="00FF4A31"/>
    <w:rsid w:val="00FF58AA"/>
    <w:rsid w:val="00FF67FE"/>
    <w:rsid w:val="00FF7045"/>
    <w:rsid w:val="00FF77FD"/>
    <w:rsid w:val="14D8F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3A84603"/>
  <w15:chartTrackingRefBased/>
  <w15:docId w15:val="{56DEC240-6E61-44D6-BB7E-FBEACD93C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>
      <w:pPr>
        <w:spacing w:line="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709"/>
    <w:pPr>
      <w:spacing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1">
    <w:name w:val="스타일1"/>
    <w:uiPriority w:val="99"/>
    <w:rsid w:val="001B0357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51758B"/>
    <w:pPr>
      <w:spacing w:line="60" w:lineRule="auto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table" w:styleId="TableGrid">
    <w:name w:val="Table Grid"/>
    <w:basedOn w:val="TableNormal"/>
    <w:uiPriority w:val="39"/>
    <w:rsid w:val="00DD277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C448E"/>
    <w:pPr>
      <w:tabs>
        <w:tab w:val="center" w:pos="4513"/>
        <w:tab w:val="right" w:pos="9026"/>
      </w:tabs>
      <w:snapToGrid w:val="0"/>
      <w:spacing w:line="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HeaderChar">
    <w:name w:val="Header Char"/>
    <w:basedOn w:val="DefaultParagraphFont"/>
    <w:link w:val="Header"/>
    <w:uiPriority w:val="99"/>
    <w:rsid w:val="001C448E"/>
  </w:style>
  <w:style w:type="paragraph" w:styleId="Footer">
    <w:name w:val="footer"/>
    <w:basedOn w:val="Normal"/>
    <w:link w:val="FooterChar"/>
    <w:uiPriority w:val="99"/>
    <w:unhideWhenUsed/>
    <w:rsid w:val="001C448E"/>
    <w:pPr>
      <w:tabs>
        <w:tab w:val="center" w:pos="4513"/>
        <w:tab w:val="right" w:pos="9026"/>
      </w:tabs>
      <w:snapToGrid w:val="0"/>
      <w:spacing w:line="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1C448E"/>
  </w:style>
  <w:style w:type="character" w:styleId="Hyperlink">
    <w:name w:val="Hyperlink"/>
    <w:basedOn w:val="DefaultParagraphFont"/>
    <w:uiPriority w:val="99"/>
    <w:unhideWhenUsed/>
    <w:rsid w:val="00D15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58DD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22E9B"/>
    <w:pPr>
      <w:snapToGrid w:val="0"/>
      <w:spacing w:line="60" w:lineRule="auto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22E9B"/>
  </w:style>
  <w:style w:type="character" w:styleId="FootnoteReference">
    <w:name w:val="footnote reference"/>
    <w:basedOn w:val="DefaultParagraphFont"/>
    <w:uiPriority w:val="99"/>
    <w:semiHidden/>
    <w:unhideWhenUsed/>
    <w:rsid w:val="00822E9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6315E4"/>
    <w:rPr>
      <w:color w:val="954F72" w:themeColor="followedHyperlink"/>
      <w:u w:val="single"/>
    </w:rPr>
  </w:style>
  <w:style w:type="paragraph" w:styleId="ListBullet">
    <w:name w:val="List Bullet"/>
    <w:basedOn w:val="Normal"/>
    <w:uiPriority w:val="99"/>
    <w:unhideWhenUsed/>
    <w:rsid w:val="00DB774B"/>
    <w:pPr>
      <w:numPr>
        <w:numId w:val="3"/>
      </w:numPr>
      <w:spacing w:line="60" w:lineRule="auto"/>
      <w:contextualSpacing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paragraph" w:customStyle="1" w:styleId="10">
    <w:name w:val="개요 1"/>
    <w:basedOn w:val="Normal"/>
    <w:rsid w:val="00B46FBF"/>
    <w:pPr>
      <w:widowControl w:val="0"/>
      <w:wordWrap w:val="0"/>
      <w:autoSpaceDE w:val="0"/>
      <w:autoSpaceDN w:val="0"/>
      <w:spacing w:line="384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color w:val="000000"/>
      <w:sz w:val="20"/>
      <w:szCs w:val="20"/>
      <w:lang w:eastAsia="ko-KR"/>
    </w:rPr>
  </w:style>
  <w:style w:type="paragraph" w:customStyle="1" w:styleId="2">
    <w:name w:val="개요 2"/>
    <w:basedOn w:val="Normal"/>
    <w:rsid w:val="007A1F93"/>
    <w:pPr>
      <w:widowControl w:val="0"/>
      <w:wordWrap w:val="0"/>
      <w:autoSpaceDE w:val="0"/>
      <w:autoSpaceDN w:val="0"/>
      <w:spacing w:line="384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color w:val="000000"/>
      <w:sz w:val="20"/>
      <w:szCs w:val="20"/>
      <w:lang w:eastAsia="ko-KR"/>
    </w:rPr>
  </w:style>
  <w:style w:type="paragraph" w:customStyle="1" w:styleId="a">
    <w:name w:val="바탕글"/>
    <w:basedOn w:val="Normal"/>
    <w:rsid w:val="007A1F93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굴림" w:hAnsi="굴림" w:cs="굴림"/>
      <w:color w:val="000000"/>
      <w:sz w:val="20"/>
      <w:szCs w:val="20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2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2AAE"/>
    <w:rPr>
      <w:rFonts w:ascii="Courier New" w:eastAsia="Times New Roman" w:hAnsi="Courier New" w:cs="Courier New"/>
      <w:kern w:val="0"/>
      <w:sz w:val="20"/>
      <w:szCs w:val="20"/>
      <w:lang w:eastAsia="en-US"/>
    </w:rPr>
  </w:style>
  <w:style w:type="table" w:customStyle="1" w:styleId="11">
    <w:name w:val="표 구분선1"/>
    <w:basedOn w:val="TableNormal"/>
    <w:next w:val="TableGrid"/>
    <w:uiPriority w:val="39"/>
    <w:rsid w:val="0029119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FFFC1FFFFA6FFFFB8FFFFF1">
    <w:name w:val="FFFFC1FFFFA6FFFFB8FFFFF1"/>
    <w:uiPriority w:val="2"/>
    <w:rsid w:val="0029119C"/>
    <w:pPr>
      <w:widowControl w:val="0"/>
      <w:wordWrap w:val="0"/>
      <w:autoSpaceDE w:val="0"/>
      <w:autoSpaceDN w:val="0"/>
      <w:adjustRightInd w:val="0"/>
      <w:spacing w:line="384" w:lineRule="auto"/>
      <w:textAlignment w:val="baseline"/>
    </w:pPr>
    <w:rPr>
      <w:rFonts w:ascii="한컴바탕" w:eastAsia="한컴바탕" w:hAnsi="한컴바탕" w:cs="한컴바탕"/>
      <w:b/>
      <w:bCs/>
      <w:color w:val="000000"/>
      <w:kern w:val="0"/>
      <w:sz w:val="56"/>
      <w:szCs w:val="56"/>
    </w:rPr>
  </w:style>
  <w:style w:type="character" w:styleId="CommentReference">
    <w:name w:val="annotation reference"/>
    <w:basedOn w:val="DefaultParagraphFont"/>
    <w:uiPriority w:val="99"/>
    <w:semiHidden/>
    <w:unhideWhenUsed/>
    <w:rsid w:val="00437084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3708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37084"/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370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37084"/>
    <w:rPr>
      <w:rFonts w:ascii="Times New Roman" w:eastAsia="Times New Roman" w:hAnsi="Times New Roman" w:cs="Times New Roman"/>
      <w:b/>
      <w:bCs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6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86197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0817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4392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62751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783126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8782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5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66509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9452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2986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04140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19163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4326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90234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848434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150601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472573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24975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  <w:div w:id="20513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5890">
          <w:marLeft w:val="240"/>
          <w:marRight w:val="24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00610">
              <w:marLeft w:val="0"/>
              <w:marRight w:val="0"/>
              <w:marTop w:val="0"/>
              <w:marBottom w:val="0"/>
              <w:divBdr>
                <w:top w:val="single" w:sz="12" w:space="2" w:color="808080"/>
                <w:left w:val="single" w:sz="48" w:space="7" w:color="808080"/>
                <w:bottom w:val="single" w:sz="12" w:space="2" w:color="808080"/>
                <w:right w:val="single" w:sz="12" w:space="7" w:color="808080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jpeg"/><Relationship Id="rId16" Type="http://schemas.openxmlformats.org/officeDocument/2006/relationships/header" Target="header2.xml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devlog-wjdrbs96.tistory.com/231" TargetMode="External"/><Relationship Id="rId79" Type="http://schemas.openxmlformats.org/officeDocument/2006/relationships/hyperlink" Target="http://www.goodmorningcc.com/news/articleView.html?idxno=94485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theme" Target="theme/theme1.xml"/><Relationship Id="rId19" Type="http://schemas.openxmlformats.org/officeDocument/2006/relationships/header" Target="header3.xml"/><Relationship Id="rId14" Type="http://schemas.openxmlformats.org/officeDocument/2006/relationships/image" Target="media/image7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jpeg"/><Relationship Id="rId69" Type="http://schemas.openxmlformats.org/officeDocument/2006/relationships/hyperlink" Target="http://www.kyobobook.co.kr/product/detailViewKor.laf?mallGb=KOR&amp;ejkGb=KOR&amp;barcode=9791156645429" TargetMode="External"/><Relationship Id="rId77" Type="http://schemas.openxmlformats.org/officeDocument/2006/relationships/hyperlink" Target="https://www.sw.or.kr/site/sw/ex/board/View.do?cbIdx=276&amp;bcIdx=49636&amp;searchExt1=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hyperlink" Target="https://busandong100.kr/" TargetMode="External"/><Relationship Id="rId80" Type="http://schemas.openxmlformats.org/officeDocument/2006/relationships/hyperlink" Target="https://stl.ktl.re.kr/web/contents/DataCentre.do?schM=view&amp;id=316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jpeg"/><Relationship Id="rId20" Type="http://schemas.openxmlformats.org/officeDocument/2006/relationships/footer" Target="footer3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www.hanbit.co.kr/store/books/look.php?p_code=B9860513241" TargetMode="External"/><Relationship Id="rId75" Type="http://schemas.openxmlformats.org/officeDocument/2006/relationships/hyperlink" Target="https://loyvers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github.com/Nifskor/Design_pattern_Java" TargetMode="External"/><Relationship Id="rId73" Type="http://schemas.openxmlformats.org/officeDocument/2006/relationships/hyperlink" Target="https://www.changwon.go.kr/biz/contents.do?mId=0605020100" TargetMode="External"/><Relationship Id="rId78" Type="http://schemas.openxmlformats.org/officeDocument/2006/relationships/hyperlink" Target="https://docs.github.com/en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www.sw.or.kr/site/sw/ex/board/View.do?cbIdx=276&amp;bcIdx=51935&amp;searchExt1=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ecommerce-platforms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96390-4BA1-4C07-BA35-EBB692D44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</TotalTime>
  <Pages>92</Pages>
  <Words>6037</Words>
  <Characters>34413</Characters>
  <Application>Microsoft Office Word</Application>
  <DocSecurity>0</DocSecurity>
  <Lines>286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40370</CharactersWithSpaces>
  <SharedDoc>false</SharedDoc>
  <HLinks>
    <vt:vector size="72" baseType="variant">
      <vt:variant>
        <vt:i4>983059</vt:i4>
      </vt:variant>
      <vt:variant>
        <vt:i4>36</vt:i4>
      </vt:variant>
      <vt:variant>
        <vt:i4>0</vt:i4>
      </vt:variant>
      <vt:variant>
        <vt:i4>5</vt:i4>
      </vt:variant>
      <vt:variant>
        <vt:lpwstr>https://stl.ktl.re.kr/web/contents/DataCentre.do?schM=view&amp;id=316</vt:lpwstr>
      </vt:variant>
      <vt:variant>
        <vt:lpwstr/>
      </vt:variant>
      <vt:variant>
        <vt:i4>8192035</vt:i4>
      </vt:variant>
      <vt:variant>
        <vt:i4>33</vt:i4>
      </vt:variant>
      <vt:variant>
        <vt:i4>0</vt:i4>
      </vt:variant>
      <vt:variant>
        <vt:i4>5</vt:i4>
      </vt:variant>
      <vt:variant>
        <vt:lpwstr>http://www.goodmorningcc.com/news/articleView.html?idxno=94485</vt:lpwstr>
      </vt:variant>
      <vt:variant>
        <vt:lpwstr/>
      </vt:variant>
      <vt:variant>
        <vt:i4>7012449</vt:i4>
      </vt:variant>
      <vt:variant>
        <vt:i4>30</vt:i4>
      </vt:variant>
      <vt:variant>
        <vt:i4>0</vt:i4>
      </vt:variant>
      <vt:variant>
        <vt:i4>5</vt:i4>
      </vt:variant>
      <vt:variant>
        <vt:lpwstr>https://docs.github.com/en</vt:lpwstr>
      </vt:variant>
      <vt:variant>
        <vt:lpwstr/>
      </vt:variant>
      <vt:variant>
        <vt:i4>6553703</vt:i4>
      </vt:variant>
      <vt:variant>
        <vt:i4>27</vt:i4>
      </vt:variant>
      <vt:variant>
        <vt:i4>0</vt:i4>
      </vt:variant>
      <vt:variant>
        <vt:i4>5</vt:i4>
      </vt:variant>
      <vt:variant>
        <vt:lpwstr>https://www.sw.or.kr/site/sw/ex/board/View.do?cbIdx=276&amp;bcIdx=49636&amp;searchExt1=</vt:lpwstr>
      </vt:variant>
      <vt:variant>
        <vt:lpwstr/>
      </vt:variant>
      <vt:variant>
        <vt:i4>7077994</vt:i4>
      </vt:variant>
      <vt:variant>
        <vt:i4>24</vt:i4>
      </vt:variant>
      <vt:variant>
        <vt:i4>0</vt:i4>
      </vt:variant>
      <vt:variant>
        <vt:i4>5</vt:i4>
      </vt:variant>
      <vt:variant>
        <vt:lpwstr>https://www.sw.or.kr/site/sw/ex/board/View.do?cbIdx=276&amp;bcIdx=51935&amp;searchExt1=</vt:lpwstr>
      </vt:variant>
      <vt:variant>
        <vt:lpwstr/>
      </vt:variant>
      <vt:variant>
        <vt:i4>1114114</vt:i4>
      </vt:variant>
      <vt:variant>
        <vt:i4>21</vt:i4>
      </vt:variant>
      <vt:variant>
        <vt:i4>0</vt:i4>
      </vt:variant>
      <vt:variant>
        <vt:i4>5</vt:i4>
      </vt:variant>
      <vt:variant>
        <vt:lpwstr>https://loyverse.com/</vt:lpwstr>
      </vt:variant>
      <vt:variant>
        <vt:lpwstr/>
      </vt:variant>
      <vt:variant>
        <vt:i4>2818144</vt:i4>
      </vt:variant>
      <vt:variant>
        <vt:i4>18</vt:i4>
      </vt:variant>
      <vt:variant>
        <vt:i4>0</vt:i4>
      </vt:variant>
      <vt:variant>
        <vt:i4>5</vt:i4>
      </vt:variant>
      <vt:variant>
        <vt:lpwstr>https://devlog-wjdrbs96.tistory.com/231</vt:lpwstr>
      </vt:variant>
      <vt:variant>
        <vt:lpwstr/>
      </vt:variant>
      <vt:variant>
        <vt:i4>1048576</vt:i4>
      </vt:variant>
      <vt:variant>
        <vt:i4>15</vt:i4>
      </vt:variant>
      <vt:variant>
        <vt:i4>0</vt:i4>
      </vt:variant>
      <vt:variant>
        <vt:i4>5</vt:i4>
      </vt:variant>
      <vt:variant>
        <vt:lpwstr>https://www.changwon.go.kr/biz/contents.do?mId=0605020100</vt:lpwstr>
      </vt:variant>
      <vt:variant>
        <vt:lpwstr/>
      </vt:variant>
      <vt:variant>
        <vt:i4>4849755</vt:i4>
      </vt:variant>
      <vt:variant>
        <vt:i4>12</vt:i4>
      </vt:variant>
      <vt:variant>
        <vt:i4>0</vt:i4>
      </vt:variant>
      <vt:variant>
        <vt:i4>5</vt:i4>
      </vt:variant>
      <vt:variant>
        <vt:lpwstr>https://busandong100.kr/</vt:lpwstr>
      </vt:variant>
      <vt:variant>
        <vt:lpwstr/>
      </vt:variant>
      <vt:variant>
        <vt:i4>4194376</vt:i4>
      </vt:variant>
      <vt:variant>
        <vt:i4>9</vt:i4>
      </vt:variant>
      <vt:variant>
        <vt:i4>0</vt:i4>
      </vt:variant>
      <vt:variant>
        <vt:i4>5</vt:i4>
      </vt:variant>
      <vt:variant>
        <vt:lpwstr>https://ecommerce-platforms.com/</vt:lpwstr>
      </vt:variant>
      <vt:variant>
        <vt:lpwstr/>
      </vt:variant>
      <vt:variant>
        <vt:i4>7340123</vt:i4>
      </vt:variant>
      <vt:variant>
        <vt:i4>6</vt:i4>
      </vt:variant>
      <vt:variant>
        <vt:i4>0</vt:i4>
      </vt:variant>
      <vt:variant>
        <vt:i4>5</vt:i4>
      </vt:variant>
      <vt:variant>
        <vt:lpwstr>https://www.hanbit.co.kr/store/books/look.php?p_code=B9860513241</vt:lpwstr>
      </vt:variant>
      <vt:variant>
        <vt:lpwstr/>
      </vt:variant>
      <vt:variant>
        <vt:i4>3014766</vt:i4>
      </vt:variant>
      <vt:variant>
        <vt:i4>3</vt:i4>
      </vt:variant>
      <vt:variant>
        <vt:i4>0</vt:i4>
      </vt:variant>
      <vt:variant>
        <vt:i4>5</vt:i4>
      </vt:variant>
      <vt:variant>
        <vt:lpwstr>http://www.kyobobook.co.kr/product/detailViewKor.laf?mallGb=KOR&amp;ejkGb=KOR&amp;barcode=9791156645429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박상현</dc:creator>
  <cp:keywords/>
  <dc:description/>
  <cp:lastModifiedBy>조진혁</cp:lastModifiedBy>
  <cp:revision>1495</cp:revision>
  <cp:lastPrinted>2022-05-22T13:10:00Z</cp:lastPrinted>
  <dcterms:created xsi:type="dcterms:W3CDTF">2021-12-30T18:53:00Z</dcterms:created>
  <dcterms:modified xsi:type="dcterms:W3CDTF">2022-06-12T12:39:00Z</dcterms:modified>
</cp:coreProperties>
</file>